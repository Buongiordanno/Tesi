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553772" w14:textId="699D1FDC" w:rsidR="00B528F5" w:rsidRDefault="00B528F5" w:rsidP="00EB20A1">
      <w:pPr>
        <w:rPr>
          <w:b/>
        </w:rPr>
      </w:pPr>
    </w:p>
    <w:sdt>
      <w:sdtPr>
        <w:rPr>
          <w:b/>
        </w:rPr>
        <w:id w:val="-1128622160"/>
        <w:docPartObj>
          <w:docPartGallery w:val="Cover Pages"/>
          <w:docPartUnique/>
        </w:docPartObj>
      </w:sdtPr>
      <w:sdtEndPr>
        <w:rPr>
          <w:b w:val="0"/>
        </w:rPr>
      </w:sdtEndPr>
      <w:sdtContent>
        <w:p w14:paraId="23308788" w14:textId="71B9BB59" w:rsidR="00327637" w:rsidRPr="00EB20A1" w:rsidRDefault="00EB20A1" w:rsidP="00EB20A1">
          <w:pPr>
            <w:rPr>
              <w:b/>
            </w:rPr>
          </w:pPr>
          <w:r>
            <w:rPr>
              <w:b/>
            </w:rPr>
            <w:t xml:space="preserve">   </w:t>
          </w:r>
          <w:r w:rsidR="002D753F">
            <w:rPr>
              <w:b/>
            </w:rPr>
            <w:t xml:space="preserve"> </w:t>
          </w:r>
          <w:r>
            <w:rPr>
              <w:b/>
            </w:rPr>
            <w:t xml:space="preserve"> </w:t>
          </w:r>
          <w:r w:rsidR="00327637">
            <w:rPr>
              <w:rFonts w:ascii="Times New Roman" w:eastAsia="Times New Roman" w:hAnsi="Times New Roman" w:cs="Times New Roman"/>
              <w:b/>
              <w:sz w:val="40"/>
            </w:rPr>
            <w:t>Università degli Studi di Roma "Tor</w:t>
          </w:r>
          <w:r w:rsidR="002D753F">
            <w:rPr>
              <w:rFonts w:ascii="Times New Roman" w:eastAsia="Times New Roman" w:hAnsi="Times New Roman" w:cs="Times New Roman"/>
              <w:b/>
              <w:sz w:val="40"/>
            </w:rPr>
            <w:t xml:space="preserve"> </w:t>
          </w:r>
          <w:r w:rsidR="00327637">
            <w:rPr>
              <w:rFonts w:ascii="Times New Roman" w:eastAsia="Times New Roman" w:hAnsi="Times New Roman" w:cs="Times New Roman"/>
              <w:b/>
              <w:sz w:val="40"/>
            </w:rPr>
            <w:t xml:space="preserve">Vergata" </w:t>
          </w:r>
        </w:p>
        <w:p w14:paraId="17CC3C0F" w14:textId="77777777" w:rsidR="00327637" w:rsidRDefault="00327637">
          <w:pPr>
            <w:spacing w:after="0"/>
            <w:ind w:left="597"/>
            <w:jc w:val="center"/>
          </w:pPr>
          <w:r>
            <w:rPr>
              <w:rFonts w:ascii="Times New Roman" w:eastAsia="Times New Roman" w:hAnsi="Times New Roman" w:cs="Times New Roman"/>
              <w:b/>
              <w:sz w:val="40"/>
            </w:rPr>
            <w:t xml:space="preserve"> </w:t>
          </w:r>
        </w:p>
        <w:p w14:paraId="1128C226" w14:textId="77777777" w:rsidR="00327637" w:rsidRDefault="00327637">
          <w:pPr>
            <w:spacing w:after="0"/>
            <w:ind w:left="597"/>
            <w:jc w:val="center"/>
          </w:pPr>
          <w:r>
            <w:rPr>
              <w:rFonts w:ascii="Times New Roman" w:eastAsia="Times New Roman" w:hAnsi="Times New Roman" w:cs="Times New Roman"/>
              <w:b/>
              <w:sz w:val="40"/>
            </w:rPr>
            <w:t xml:space="preserve"> </w:t>
          </w:r>
        </w:p>
        <w:p w14:paraId="63ACF635" w14:textId="77777777" w:rsidR="00327637" w:rsidRDefault="00327637">
          <w:pPr>
            <w:spacing w:after="0"/>
            <w:ind w:left="597"/>
            <w:jc w:val="center"/>
          </w:pPr>
          <w:r>
            <w:rPr>
              <w:rFonts w:ascii="Times New Roman" w:eastAsia="Times New Roman" w:hAnsi="Times New Roman" w:cs="Times New Roman"/>
              <w:b/>
              <w:sz w:val="40"/>
            </w:rPr>
            <w:t xml:space="preserve"> </w:t>
          </w:r>
        </w:p>
        <w:p w14:paraId="7D6E3740" w14:textId="77777777" w:rsidR="00327637" w:rsidRDefault="00327637">
          <w:pPr>
            <w:spacing w:after="0"/>
            <w:ind w:left="560"/>
            <w:jc w:val="center"/>
          </w:pPr>
          <w:r>
            <w:rPr>
              <w:noProof/>
              <w:lang w:eastAsia="it-IT"/>
            </w:rPr>
            <w:drawing>
              <wp:inline distT="0" distB="0" distL="0" distR="0" wp14:anchorId="593D3EF9" wp14:editId="3ED2EF4D">
                <wp:extent cx="749808" cy="899160"/>
                <wp:effectExtent l="0" t="0" r="0" b="0"/>
                <wp:docPr id="1123" name="Picture 1123"/>
                <wp:cNvGraphicFramePr/>
                <a:graphic xmlns:a="http://schemas.openxmlformats.org/drawingml/2006/main">
                  <a:graphicData uri="http://schemas.openxmlformats.org/drawingml/2006/picture">
                    <pic:pic xmlns:pic="http://schemas.openxmlformats.org/drawingml/2006/picture">
                      <pic:nvPicPr>
                        <pic:cNvPr id="1123" name="Picture 1123"/>
                        <pic:cNvPicPr/>
                      </pic:nvPicPr>
                      <pic:blipFill>
                        <a:blip r:embed="rId8"/>
                        <a:stretch>
                          <a:fillRect/>
                        </a:stretch>
                      </pic:blipFill>
                      <pic:spPr>
                        <a:xfrm>
                          <a:off x="0" y="0"/>
                          <a:ext cx="749808" cy="899160"/>
                        </a:xfrm>
                        <a:prstGeom prst="rect">
                          <a:avLst/>
                        </a:prstGeom>
                      </pic:spPr>
                    </pic:pic>
                  </a:graphicData>
                </a:graphic>
              </wp:inline>
            </w:drawing>
          </w:r>
          <w:r>
            <w:rPr>
              <w:rFonts w:ascii="Times New Roman" w:eastAsia="Times New Roman" w:hAnsi="Times New Roman" w:cs="Times New Roman"/>
              <w:b/>
              <w:sz w:val="26"/>
            </w:rPr>
            <w:t xml:space="preserve"> </w:t>
          </w:r>
        </w:p>
        <w:p w14:paraId="084A96F4" w14:textId="77777777" w:rsidR="00327637" w:rsidRDefault="00327637">
          <w:pPr>
            <w:spacing w:after="0"/>
            <w:ind w:left="562"/>
            <w:jc w:val="center"/>
          </w:pPr>
          <w:r>
            <w:rPr>
              <w:rFonts w:ascii="Times New Roman" w:eastAsia="Times New Roman" w:hAnsi="Times New Roman" w:cs="Times New Roman"/>
              <w:b/>
              <w:sz w:val="26"/>
            </w:rPr>
            <w:t xml:space="preserve"> </w:t>
          </w:r>
        </w:p>
        <w:p w14:paraId="308DB621" w14:textId="77777777" w:rsidR="00327637" w:rsidRDefault="00327637">
          <w:pPr>
            <w:spacing w:after="0"/>
            <w:ind w:left="562"/>
            <w:jc w:val="center"/>
          </w:pPr>
          <w:r>
            <w:rPr>
              <w:rFonts w:ascii="Times New Roman" w:eastAsia="Times New Roman" w:hAnsi="Times New Roman" w:cs="Times New Roman"/>
              <w:b/>
              <w:sz w:val="26"/>
            </w:rPr>
            <w:t xml:space="preserve"> </w:t>
          </w:r>
        </w:p>
        <w:p w14:paraId="46481EB3" w14:textId="77777777" w:rsidR="00E9142C" w:rsidRPr="004670B4" w:rsidRDefault="00327637" w:rsidP="00E9142C">
          <w:pPr>
            <w:spacing w:after="112"/>
            <w:ind w:left="562"/>
            <w:jc w:val="center"/>
            <w:rPr>
              <w:rFonts w:ascii="Times New Roman" w:eastAsia="Times New Roman" w:hAnsi="Times New Roman" w:cs="Times New Roman"/>
              <w:b/>
              <w:sz w:val="40"/>
            </w:rPr>
          </w:pPr>
          <w:r w:rsidRPr="004670B4">
            <w:rPr>
              <w:rFonts w:ascii="Times New Roman" w:eastAsia="Times New Roman" w:hAnsi="Times New Roman" w:cs="Times New Roman"/>
            </w:rPr>
            <w:t xml:space="preserve"> </w:t>
          </w:r>
          <w:r w:rsidR="00E9142C" w:rsidRPr="004670B4">
            <w:rPr>
              <w:rFonts w:ascii="Times New Roman" w:eastAsia="Times New Roman" w:hAnsi="Times New Roman" w:cs="Times New Roman"/>
              <w:b/>
              <w:sz w:val="40"/>
            </w:rPr>
            <w:t xml:space="preserve">MACROAREA DI </w:t>
          </w:r>
          <w:r w:rsidRPr="004670B4">
            <w:rPr>
              <w:rFonts w:ascii="Times New Roman" w:eastAsia="Times New Roman" w:hAnsi="Times New Roman" w:cs="Times New Roman"/>
              <w:b/>
              <w:sz w:val="40"/>
            </w:rPr>
            <w:t>INGEGNERIA</w:t>
          </w:r>
        </w:p>
        <w:p w14:paraId="033867C1" w14:textId="23206BA2" w:rsidR="00E9142C" w:rsidRPr="004670B4" w:rsidRDefault="00327637" w:rsidP="004670B4">
          <w:pPr>
            <w:spacing w:after="112"/>
            <w:ind w:left="562"/>
            <w:jc w:val="center"/>
          </w:pPr>
          <w:r w:rsidRPr="004670B4">
            <w:rPr>
              <w:rFonts w:ascii="Times New Roman" w:eastAsia="Times New Roman" w:hAnsi="Times New Roman" w:cs="Times New Roman"/>
              <w:b/>
              <w:sz w:val="36"/>
            </w:rPr>
            <w:t xml:space="preserve"> </w:t>
          </w:r>
          <w:r w:rsidR="00E9142C" w:rsidRPr="004670B4">
            <w:rPr>
              <w:rFonts w:ascii="Times New Roman" w:eastAsia="Times New Roman" w:hAnsi="Times New Roman" w:cs="Times New Roman"/>
              <w:b/>
              <w:sz w:val="28"/>
              <w:szCs w:val="36"/>
            </w:rPr>
            <w:t>DIPARTIMENTO DI INGEGNERIA DELL’IMPRESA</w:t>
          </w:r>
        </w:p>
        <w:p w14:paraId="5FA155BE" w14:textId="77777777" w:rsidR="00327637" w:rsidRDefault="00327637">
          <w:pPr>
            <w:spacing w:after="0"/>
            <w:ind w:left="597"/>
            <w:jc w:val="center"/>
          </w:pPr>
          <w:r>
            <w:rPr>
              <w:rFonts w:ascii="Times New Roman" w:eastAsia="Times New Roman" w:hAnsi="Times New Roman" w:cs="Times New Roman"/>
              <w:b/>
              <w:sz w:val="40"/>
            </w:rPr>
            <w:t xml:space="preserve"> </w:t>
          </w:r>
        </w:p>
        <w:p w14:paraId="07AC482D" w14:textId="2DCDE611" w:rsidR="00327637" w:rsidRPr="004670B4" w:rsidRDefault="00327637" w:rsidP="00327637">
          <w:pPr>
            <w:spacing w:after="0"/>
            <w:ind w:left="597"/>
            <w:jc w:val="center"/>
            <w:rPr>
              <w:b/>
            </w:rPr>
          </w:pPr>
          <w:r>
            <w:rPr>
              <w:rFonts w:ascii="Times New Roman" w:eastAsia="Times New Roman" w:hAnsi="Times New Roman" w:cs="Times New Roman"/>
              <w:b/>
              <w:sz w:val="40"/>
            </w:rPr>
            <w:t xml:space="preserve"> </w:t>
          </w:r>
          <w:r w:rsidRPr="004670B4">
            <w:rPr>
              <w:rFonts w:ascii="Times New Roman" w:eastAsia="Times New Roman" w:hAnsi="Times New Roman" w:cs="Times New Roman"/>
              <w:b/>
              <w:sz w:val="44"/>
            </w:rPr>
            <w:t xml:space="preserve">Tesi di Laurea in Ingegneria Gestionale </w:t>
          </w:r>
        </w:p>
        <w:p w14:paraId="775989A3" w14:textId="77777777" w:rsidR="00327637" w:rsidRDefault="00327637">
          <w:pPr>
            <w:spacing w:after="0"/>
            <w:ind w:left="627"/>
            <w:jc w:val="center"/>
          </w:pPr>
          <w:r>
            <w:rPr>
              <w:rFonts w:ascii="Times New Roman" w:eastAsia="Times New Roman" w:hAnsi="Times New Roman" w:cs="Times New Roman"/>
              <w:sz w:val="52"/>
            </w:rPr>
            <w:t xml:space="preserve"> </w:t>
          </w:r>
        </w:p>
        <w:p w14:paraId="41022142" w14:textId="77777777" w:rsidR="00327637" w:rsidRDefault="00327637">
          <w:pPr>
            <w:spacing w:after="1"/>
            <w:ind w:left="627"/>
            <w:jc w:val="center"/>
          </w:pPr>
          <w:r>
            <w:rPr>
              <w:rFonts w:ascii="Times New Roman" w:eastAsia="Times New Roman" w:hAnsi="Times New Roman" w:cs="Times New Roman"/>
              <w:sz w:val="52"/>
            </w:rPr>
            <w:t xml:space="preserve"> </w:t>
          </w:r>
        </w:p>
        <w:p w14:paraId="3860A8AB" w14:textId="11CDE2B2" w:rsidR="003A22AB" w:rsidRPr="004670B4" w:rsidRDefault="003A22AB">
          <w:pPr>
            <w:spacing w:after="0"/>
            <w:ind w:left="496"/>
            <w:jc w:val="center"/>
            <w:rPr>
              <w:sz w:val="40"/>
              <w:szCs w:val="36"/>
            </w:rPr>
          </w:pPr>
          <w:r w:rsidRPr="004670B4">
            <w:rPr>
              <w:rFonts w:ascii="Times New Roman" w:eastAsia="Times New Roman" w:hAnsi="Times New Roman" w:cs="Times New Roman"/>
              <w:sz w:val="40"/>
              <w:szCs w:val="36"/>
            </w:rPr>
            <w:t>Analisi delle prestazioni di un sistema di virtualizzazione per telecomunicazioni basato su container</w:t>
          </w:r>
        </w:p>
        <w:p w14:paraId="0FA528AB" w14:textId="77777777" w:rsidR="00327637" w:rsidRDefault="00327637">
          <w:pPr>
            <w:spacing w:after="67"/>
          </w:pPr>
          <w:r>
            <w:rPr>
              <w:rFonts w:ascii="Times New Roman" w:eastAsia="Times New Roman" w:hAnsi="Times New Roman" w:cs="Times New Roman"/>
              <w:b/>
              <w:sz w:val="26"/>
            </w:rPr>
            <w:t xml:space="preserve"> </w:t>
          </w:r>
        </w:p>
        <w:tbl>
          <w:tblPr>
            <w:tblStyle w:val="TableGrid"/>
            <w:tblpPr w:leftFromText="141" w:rightFromText="141" w:vertAnchor="text" w:horzAnchor="page" w:tblpX="2656" w:tblpY="246"/>
            <w:tblW w:w="8260" w:type="dxa"/>
            <w:tblInd w:w="0" w:type="dxa"/>
            <w:tblLayout w:type="fixed"/>
            <w:tblLook w:val="04A0" w:firstRow="1" w:lastRow="0" w:firstColumn="1" w:lastColumn="0" w:noHBand="0" w:noVBand="1"/>
          </w:tblPr>
          <w:tblGrid>
            <w:gridCol w:w="3544"/>
            <w:gridCol w:w="51"/>
            <w:gridCol w:w="20"/>
            <w:gridCol w:w="1205"/>
            <w:gridCol w:w="38"/>
            <w:gridCol w:w="529"/>
            <w:gridCol w:w="2873"/>
          </w:tblGrid>
          <w:tr w:rsidR="002D753F" w14:paraId="47BAAFBE" w14:textId="77777777" w:rsidTr="00E432A2">
            <w:trPr>
              <w:trHeight w:val="694"/>
            </w:trPr>
            <w:tc>
              <w:tcPr>
                <w:tcW w:w="3544" w:type="dxa"/>
                <w:tcBorders>
                  <w:top w:val="nil"/>
                  <w:left w:val="nil"/>
                  <w:bottom w:val="nil"/>
                  <w:right w:val="nil"/>
                </w:tcBorders>
              </w:tcPr>
              <w:p w14:paraId="12674984" w14:textId="77777777" w:rsidR="002D753F" w:rsidRDefault="002D753F" w:rsidP="003A22AB">
                <w:pPr>
                  <w:tabs>
                    <w:tab w:val="center" w:pos="1558"/>
                    <w:tab w:val="center" w:pos="2266"/>
                  </w:tabs>
                </w:pPr>
                <w:r>
                  <w:rPr>
                    <w:rFonts w:ascii="Times New Roman" w:eastAsia="Times New Roman" w:hAnsi="Times New Roman" w:cs="Times New Roman"/>
                    <w:sz w:val="32"/>
                  </w:rPr>
                  <w:t xml:space="preserve">Relatore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p>
              <w:p w14:paraId="1F7BFEDC" w14:textId="77777777" w:rsidR="002D753F" w:rsidRDefault="002D753F" w:rsidP="003A22AB">
                <w:r>
                  <w:rPr>
                    <w:rFonts w:ascii="Times New Roman" w:eastAsia="Times New Roman" w:hAnsi="Times New Roman" w:cs="Times New Roman"/>
                    <w:sz w:val="32"/>
                  </w:rPr>
                  <w:t xml:space="preserve"> </w:t>
                </w:r>
              </w:p>
            </w:tc>
            <w:tc>
              <w:tcPr>
                <w:tcW w:w="51" w:type="dxa"/>
                <w:tcBorders>
                  <w:top w:val="nil"/>
                  <w:left w:val="nil"/>
                  <w:bottom w:val="nil"/>
                  <w:right w:val="nil"/>
                </w:tcBorders>
              </w:tcPr>
              <w:p w14:paraId="72ECF059" w14:textId="77777777" w:rsidR="002D753F" w:rsidRDefault="002D753F" w:rsidP="003A22AB">
                <w:r>
                  <w:rPr>
                    <w:rFonts w:ascii="Times New Roman" w:eastAsia="Times New Roman" w:hAnsi="Times New Roman" w:cs="Times New Roman"/>
                    <w:sz w:val="32"/>
                  </w:rPr>
                  <w:t xml:space="preserve"> </w:t>
                </w:r>
              </w:p>
            </w:tc>
            <w:tc>
              <w:tcPr>
                <w:tcW w:w="20" w:type="dxa"/>
                <w:tcBorders>
                  <w:top w:val="nil"/>
                  <w:left w:val="nil"/>
                  <w:bottom w:val="nil"/>
                  <w:right w:val="nil"/>
                </w:tcBorders>
              </w:tcPr>
              <w:p w14:paraId="06CD698A" w14:textId="77777777" w:rsidR="002D753F" w:rsidRDefault="002D753F" w:rsidP="003A22AB">
                <w:pPr>
                  <w:ind w:left="218"/>
                </w:pPr>
                <w:r>
                  <w:rPr>
                    <w:rFonts w:ascii="Times New Roman" w:eastAsia="Times New Roman" w:hAnsi="Times New Roman" w:cs="Times New Roman"/>
                    <w:sz w:val="32"/>
                  </w:rPr>
                  <w:t xml:space="preserve"> </w:t>
                </w:r>
              </w:p>
            </w:tc>
            <w:tc>
              <w:tcPr>
                <w:tcW w:w="1205" w:type="dxa"/>
                <w:tcBorders>
                  <w:top w:val="nil"/>
                  <w:left w:val="nil"/>
                  <w:bottom w:val="nil"/>
                  <w:right w:val="nil"/>
                </w:tcBorders>
              </w:tcPr>
              <w:p w14:paraId="1156997E" w14:textId="77777777" w:rsidR="002D753F" w:rsidRDefault="002D753F" w:rsidP="003A22AB">
                <w:pPr>
                  <w:ind w:right="57"/>
                  <w:jc w:val="center"/>
                </w:pPr>
                <w:r>
                  <w:rPr>
                    <w:rFonts w:ascii="Times New Roman" w:eastAsia="Times New Roman" w:hAnsi="Times New Roman" w:cs="Times New Roman"/>
                    <w:sz w:val="32"/>
                  </w:rPr>
                  <w:t xml:space="preserve"> </w:t>
                </w:r>
              </w:p>
            </w:tc>
            <w:tc>
              <w:tcPr>
                <w:tcW w:w="38" w:type="dxa"/>
                <w:tcBorders>
                  <w:top w:val="nil"/>
                  <w:left w:val="nil"/>
                  <w:bottom w:val="nil"/>
                  <w:right w:val="nil"/>
                </w:tcBorders>
              </w:tcPr>
              <w:p w14:paraId="424B3FC1" w14:textId="77777777" w:rsidR="002D753F" w:rsidRDefault="002D753F" w:rsidP="003A22AB">
                <w:pPr>
                  <w:ind w:left="360"/>
                </w:pPr>
                <w:r>
                  <w:rPr>
                    <w:rFonts w:ascii="Times New Roman" w:eastAsia="Times New Roman" w:hAnsi="Times New Roman" w:cs="Times New Roman"/>
                    <w:sz w:val="32"/>
                  </w:rPr>
                  <w:t xml:space="preserve"> </w:t>
                </w:r>
              </w:p>
            </w:tc>
            <w:tc>
              <w:tcPr>
                <w:tcW w:w="529" w:type="dxa"/>
                <w:tcBorders>
                  <w:top w:val="nil"/>
                  <w:left w:val="nil"/>
                  <w:bottom w:val="nil"/>
                  <w:right w:val="nil"/>
                </w:tcBorders>
              </w:tcPr>
              <w:p w14:paraId="020D2F09" w14:textId="77777777" w:rsidR="002D753F" w:rsidRDefault="002D753F" w:rsidP="003A22AB">
                <w:pPr>
                  <w:rPr>
                    <w:rFonts w:ascii="Times New Roman" w:eastAsia="Times New Roman" w:hAnsi="Times New Roman" w:cs="Times New Roman"/>
                    <w:sz w:val="32"/>
                  </w:rPr>
                </w:pPr>
              </w:p>
            </w:tc>
            <w:tc>
              <w:tcPr>
                <w:tcW w:w="2873" w:type="dxa"/>
                <w:tcBorders>
                  <w:top w:val="nil"/>
                  <w:left w:val="nil"/>
                  <w:bottom w:val="nil"/>
                  <w:right w:val="nil"/>
                </w:tcBorders>
              </w:tcPr>
              <w:p w14:paraId="5BD9A5CE" w14:textId="679CB65E" w:rsidR="002D753F" w:rsidRDefault="002D753F" w:rsidP="003A22AB">
                <w:r>
                  <w:rPr>
                    <w:rFonts w:ascii="Times New Roman" w:eastAsia="Times New Roman" w:hAnsi="Times New Roman" w:cs="Times New Roman"/>
                    <w:sz w:val="32"/>
                  </w:rPr>
                  <w:t xml:space="preserve">Candidato </w:t>
                </w:r>
              </w:p>
            </w:tc>
          </w:tr>
          <w:tr w:rsidR="002D753F" w14:paraId="762F10F3" w14:textId="77777777" w:rsidTr="00E432A2">
            <w:trPr>
              <w:trHeight w:val="327"/>
            </w:trPr>
            <w:tc>
              <w:tcPr>
                <w:tcW w:w="3544" w:type="dxa"/>
                <w:tcBorders>
                  <w:top w:val="nil"/>
                  <w:left w:val="nil"/>
                  <w:bottom w:val="nil"/>
                  <w:right w:val="nil"/>
                </w:tcBorders>
              </w:tcPr>
              <w:p w14:paraId="5FF4F90B" w14:textId="1D16609B" w:rsidR="002D753F" w:rsidRDefault="00E9142C" w:rsidP="003A22AB">
                <w:pPr>
                  <w:rPr>
                    <w:sz w:val="32"/>
                  </w:rPr>
                </w:pPr>
                <w:r>
                  <w:rPr>
                    <w:rFonts w:ascii="Times New Roman" w:eastAsia="Times New Roman" w:hAnsi="Times New Roman" w:cs="Times New Roman"/>
                    <w:sz w:val="32"/>
                  </w:rPr>
                  <w:t>Prof. Franco</w:t>
                </w:r>
                <w:r w:rsidR="00E432A2">
                  <w:rPr>
                    <w:rFonts w:ascii="Times New Roman" w:eastAsia="Times New Roman" w:hAnsi="Times New Roman" w:cs="Times New Roman"/>
                    <w:sz w:val="32"/>
                  </w:rPr>
                  <w:t xml:space="preserve"> </w:t>
                </w:r>
                <w:proofErr w:type="spellStart"/>
                <w:r w:rsidR="002D753F">
                  <w:rPr>
                    <w:rFonts w:ascii="Times New Roman" w:eastAsia="Times New Roman" w:hAnsi="Times New Roman" w:cs="Times New Roman"/>
                    <w:sz w:val="32"/>
                  </w:rPr>
                  <w:t>Mazzenga</w:t>
                </w:r>
                <w:proofErr w:type="spellEnd"/>
                <w:r w:rsidR="002D753F">
                  <w:rPr>
                    <w:rFonts w:ascii="Times New Roman" w:eastAsia="Times New Roman" w:hAnsi="Times New Roman" w:cs="Times New Roman"/>
                    <w:sz w:val="32"/>
                  </w:rPr>
                  <w:br/>
                </w:r>
              </w:p>
              <w:p w14:paraId="1AF4A69A" w14:textId="77777777" w:rsidR="00E9142C" w:rsidRDefault="002D753F" w:rsidP="003A22AB">
                <w:pPr>
                  <w:rPr>
                    <w:rFonts w:ascii="Times New Roman" w:hAnsi="Times New Roman" w:cs="Times New Roman"/>
                  </w:rPr>
                </w:pPr>
                <w:r w:rsidRPr="003A22AB">
                  <w:rPr>
                    <w:rFonts w:ascii="Times New Roman" w:hAnsi="Times New Roman" w:cs="Times New Roman"/>
                    <w:sz w:val="32"/>
                  </w:rPr>
                  <w:t>Correlatore</w:t>
                </w:r>
                <w:r w:rsidRPr="003A22AB">
                  <w:rPr>
                    <w:rFonts w:ascii="Times New Roman" w:hAnsi="Times New Roman" w:cs="Times New Roman"/>
                    <w:sz w:val="32"/>
                  </w:rPr>
                  <w:br/>
                </w:r>
              </w:p>
              <w:p w14:paraId="121E1468" w14:textId="017E060F" w:rsidR="002D753F" w:rsidRPr="003A22AB" w:rsidRDefault="00E9142C" w:rsidP="003A22AB">
                <w:pPr>
                  <w:rPr>
                    <w:rFonts w:ascii="Times New Roman" w:hAnsi="Times New Roman" w:cs="Times New Roman"/>
                  </w:rPr>
                </w:pPr>
                <w:r>
                  <w:rPr>
                    <w:rFonts w:ascii="Times New Roman" w:hAnsi="Times New Roman" w:cs="Times New Roman"/>
                    <w:sz w:val="32"/>
                  </w:rPr>
                  <w:t xml:space="preserve">Prof. Romeo </w:t>
                </w:r>
                <w:r w:rsidR="002D753F" w:rsidRPr="003A22AB">
                  <w:rPr>
                    <w:rFonts w:ascii="Times New Roman" w:hAnsi="Times New Roman" w:cs="Times New Roman"/>
                    <w:sz w:val="32"/>
                  </w:rPr>
                  <w:t>Giuliano</w:t>
                </w:r>
              </w:p>
            </w:tc>
            <w:tc>
              <w:tcPr>
                <w:tcW w:w="51" w:type="dxa"/>
                <w:tcBorders>
                  <w:top w:val="nil"/>
                  <w:left w:val="nil"/>
                  <w:bottom w:val="nil"/>
                  <w:right w:val="nil"/>
                </w:tcBorders>
              </w:tcPr>
              <w:p w14:paraId="270194D4" w14:textId="77777777" w:rsidR="002D753F" w:rsidRDefault="002D753F" w:rsidP="003A22AB">
                <w:r>
                  <w:rPr>
                    <w:rFonts w:ascii="Times New Roman" w:eastAsia="Times New Roman" w:hAnsi="Times New Roman" w:cs="Times New Roman"/>
                    <w:sz w:val="32"/>
                  </w:rPr>
                  <w:t xml:space="preserve"> </w:t>
                </w:r>
              </w:p>
            </w:tc>
            <w:tc>
              <w:tcPr>
                <w:tcW w:w="20" w:type="dxa"/>
                <w:tcBorders>
                  <w:top w:val="nil"/>
                  <w:left w:val="nil"/>
                  <w:bottom w:val="nil"/>
                  <w:right w:val="nil"/>
                </w:tcBorders>
              </w:tcPr>
              <w:p w14:paraId="02B74197" w14:textId="77777777" w:rsidR="002D753F" w:rsidRDefault="002D753F" w:rsidP="003A22AB">
                <w:pPr>
                  <w:ind w:left="218"/>
                </w:pPr>
                <w:r>
                  <w:rPr>
                    <w:rFonts w:ascii="Times New Roman" w:eastAsia="Times New Roman" w:hAnsi="Times New Roman" w:cs="Times New Roman"/>
                    <w:sz w:val="32"/>
                  </w:rPr>
                  <w:t xml:space="preserve"> </w:t>
                </w:r>
              </w:p>
            </w:tc>
            <w:tc>
              <w:tcPr>
                <w:tcW w:w="1205" w:type="dxa"/>
                <w:tcBorders>
                  <w:top w:val="nil"/>
                  <w:left w:val="nil"/>
                  <w:bottom w:val="nil"/>
                  <w:right w:val="nil"/>
                </w:tcBorders>
              </w:tcPr>
              <w:p w14:paraId="4B5BF6A7" w14:textId="77777777" w:rsidR="002D753F" w:rsidRDefault="002D753F" w:rsidP="003A22AB">
                <w:pPr>
                  <w:ind w:right="57"/>
                  <w:jc w:val="center"/>
                </w:pPr>
                <w:r>
                  <w:rPr>
                    <w:rFonts w:ascii="Times New Roman" w:eastAsia="Times New Roman" w:hAnsi="Times New Roman" w:cs="Times New Roman"/>
                    <w:sz w:val="32"/>
                  </w:rPr>
                  <w:t xml:space="preserve"> </w:t>
                </w:r>
              </w:p>
            </w:tc>
            <w:tc>
              <w:tcPr>
                <w:tcW w:w="38" w:type="dxa"/>
                <w:tcBorders>
                  <w:top w:val="nil"/>
                  <w:left w:val="nil"/>
                  <w:bottom w:val="nil"/>
                  <w:right w:val="nil"/>
                </w:tcBorders>
              </w:tcPr>
              <w:p w14:paraId="22123260" w14:textId="77777777" w:rsidR="002D753F" w:rsidRDefault="002D753F" w:rsidP="003A22AB">
                <w:pPr>
                  <w:ind w:left="360"/>
                </w:pPr>
                <w:r>
                  <w:rPr>
                    <w:rFonts w:ascii="Times New Roman" w:eastAsia="Times New Roman" w:hAnsi="Times New Roman" w:cs="Times New Roman"/>
                    <w:sz w:val="32"/>
                  </w:rPr>
                  <w:t xml:space="preserve"> </w:t>
                </w:r>
              </w:p>
            </w:tc>
            <w:tc>
              <w:tcPr>
                <w:tcW w:w="529" w:type="dxa"/>
                <w:tcBorders>
                  <w:top w:val="nil"/>
                  <w:left w:val="nil"/>
                  <w:bottom w:val="nil"/>
                  <w:right w:val="nil"/>
                </w:tcBorders>
              </w:tcPr>
              <w:p w14:paraId="7242FF45" w14:textId="77777777" w:rsidR="002D753F" w:rsidRDefault="002D753F" w:rsidP="003A22AB">
                <w:pPr>
                  <w:jc w:val="both"/>
                  <w:rPr>
                    <w:rFonts w:ascii="Times New Roman" w:eastAsia="Times New Roman" w:hAnsi="Times New Roman" w:cs="Times New Roman"/>
                    <w:sz w:val="32"/>
                  </w:rPr>
                </w:pPr>
              </w:p>
            </w:tc>
            <w:tc>
              <w:tcPr>
                <w:tcW w:w="2873" w:type="dxa"/>
                <w:tcBorders>
                  <w:top w:val="nil"/>
                  <w:left w:val="nil"/>
                  <w:bottom w:val="nil"/>
                  <w:right w:val="nil"/>
                </w:tcBorders>
              </w:tcPr>
              <w:p w14:paraId="2F233EDB" w14:textId="255969F7" w:rsidR="002D753F" w:rsidRDefault="002D753F" w:rsidP="003A22AB">
                <w:pPr>
                  <w:jc w:val="both"/>
                </w:pPr>
                <w:r>
                  <w:rPr>
                    <w:rFonts w:ascii="Times New Roman" w:eastAsia="Times New Roman" w:hAnsi="Times New Roman" w:cs="Times New Roman"/>
                    <w:sz w:val="32"/>
                  </w:rPr>
                  <w:t xml:space="preserve">Giordano Galli </w:t>
                </w:r>
              </w:p>
            </w:tc>
          </w:tr>
          <w:tr w:rsidR="002D753F" w14:paraId="6636E604" w14:textId="77777777" w:rsidTr="00E432A2">
            <w:trPr>
              <w:trHeight w:val="327"/>
            </w:trPr>
            <w:tc>
              <w:tcPr>
                <w:tcW w:w="3544" w:type="dxa"/>
                <w:tcBorders>
                  <w:top w:val="nil"/>
                  <w:left w:val="nil"/>
                  <w:bottom w:val="nil"/>
                  <w:right w:val="nil"/>
                </w:tcBorders>
              </w:tcPr>
              <w:p w14:paraId="06AA3FBA" w14:textId="77777777" w:rsidR="002D753F" w:rsidRDefault="002D753F" w:rsidP="003A22AB">
                <w:pPr>
                  <w:rPr>
                    <w:rFonts w:ascii="Times New Roman" w:eastAsia="Times New Roman" w:hAnsi="Times New Roman" w:cs="Times New Roman"/>
                    <w:sz w:val="32"/>
                  </w:rPr>
                </w:pPr>
              </w:p>
            </w:tc>
            <w:tc>
              <w:tcPr>
                <w:tcW w:w="51" w:type="dxa"/>
                <w:tcBorders>
                  <w:top w:val="nil"/>
                  <w:left w:val="nil"/>
                  <w:bottom w:val="nil"/>
                  <w:right w:val="nil"/>
                </w:tcBorders>
              </w:tcPr>
              <w:p w14:paraId="4C5B8961" w14:textId="77777777" w:rsidR="002D753F" w:rsidRDefault="002D753F" w:rsidP="003A22AB">
                <w:pPr>
                  <w:rPr>
                    <w:rFonts w:ascii="Times New Roman" w:eastAsia="Times New Roman" w:hAnsi="Times New Roman" w:cs="Times New Roman"/>
                    <w:sz w:val="32"/>
                  </w:rPr>
                </w:pPr>
              </w:p>
            </w:tc>
            <w:tc>
              <w:tcPr>
                <w:tcW w:w="20" w:type="dxa"/>
                <w:tcBorders>
                  <w:top w:val="nil"/>
                  <w:left w:val="nil"/>
                  <w:bottom w:val="nil"/>
                  <w:right w:val="nil"/>
                </w:tcBorders>
              </w:tcPr>
              <w:p w14:paraId="6EB21AAA" w14:textId="77777777" w:rsidR="002D753F" w:rsidRDefault="002D753F" w:rsidP="003A22AB">
                <w:pPr>
                  <w:ind w:left="218"/>
                  <w:rPr>
                    <w:rFonts w:ascii="Times New Roman" w:eastAsia="Times New Roman" w:hAnsi="Times New Roman" w:cs="Times New Roman"/>
                    <w:sz w:val="32"/>
                  </w:rPr>
                </w:pPr>
              </w:p>
            </w:tc>
            <w:tc>
              <w:tcPr>
                <w:tcW w:w="1205" w:type="dxa"/>
                <w:tcBorders>
                  <w:top w:val="nil"/>
                  <w:left w:val="nil"/>
                  <w:bottom w:val="nil"/>
                  <w:right w:val="nil"/>
                </w:tcBorders>
              </w:tcPr>
              <w:p w14:paraId="41B5D016" w14:textId="77777777" w:rsidR="002D753F" w:rsidRDefault="002D753F" w:rsidP="003A22AB">
                <w:pPr>
                  <w:ind w:right="57"/>
                  <w:jc w:val="center"/>
                  <w:rPr>
                    <w:rFonts w:ascii="Times New Roman" w:eastAsia="Times New Roman" w:hAnsi="Times New Roman" w:cs="Times New Roman"/>
                    <w:sz w:val="32"/>
                  </w:rPr>
                </w:pPr>
              </w:p>
            </w:tc>
            <w:tc>
              <w:tcPr>
                <w:tcW w:w="38" w:type="dxa"/>
                <w:tcBorders>
                  <w:top w:val="nil"/>
                  <w:left w:val="nil"/>
                  <w:bottom w:val="nil"/>
                  <w:right w:val="nil"/>
                </w:tcBorders>
              </w:tcPr>
              <w:p w14:paraId="76FCBE38" w14:textId="77777777" w:rsidR="002D753F" w:rsidRDefault="002D753F" w:rsidP="003A22AB">
                <w:pPr>
                  <w:ind w:left="360"/>
                  <w:rPr>
                    <w:rFonts w:ascii="Times New Roman" w:eastAsia="Times New Roman" w:hAnsi="Times New Roman" w:cs="Times New Roman"/>
                    <w:sz w:val="32"/>
                  </w:rPr>
                </w:pPr>
              </w:p>
            </w:tc>
            <w:tc>
              <w:tcPr>
                <w:tcW w:w="529" w:type="dxa"/>
                <w:tcBorders>
                  <w:top w:val="nil"/>
                  <w:left w:val="nil"/>
                  <w:bottom w:val="nil"/>
                  <w:right w:val="nil"/>
                </w:tcBorders>
              </w:tcPr>
              <w:p w14:paraId="6339F570" w14:textId="77777777" w:rsidR="002D753F" w:rsidRDefault="002D753F" w:rsidP="003A22AB">
                <w:pPr>
                  <w:jc w:val="both"/>
                  <w:rPr>
                    <w:rFonts w:ascii="Times New Roman" w:eastAsia="Times New Roman" w:hAnsi="Times New Roman" w:cs="Times New Roman"/>
                    <w:sz w:val="32"/>
                  </w:rPr>
                </w:pPr>
              </w:p>
            </w:tc>
            <w:tc>
              <w:tcPr>
                <w:tcW w:w="2873" w:type="dxa"/>
                <w:tcBorders>
                  <w:top w:val="nil"/>
                  <w:left w:val="nil"/>
                  <w:bottom w:val="nil"/>
                  <w:right w:val="nil"/>
                </w:tcBorders>
              </w:tcPr>
              <w:p w14:paraId="591A6F91" w14:textId="50BC4F45" w:rsidR="002D753F" w:rsidRDefault="002D753F" w:rsidP="003A22AB">
                <w:pPr>
                  <w:jc w:val="both"/>
                  <w:rPr>
                    <w:rFonts w:ascii="Times New Roman" w:eastAsia="Times New Roman" w:hAnsi="Times New Roman" w:cs="Times New Roman"/>
                    <w:sz w:val="32"/>
                  </w:rPr>
                </w:pPr>
              </w:p>
            </w:tc>
          </w:tr>
        </w:tbl>
        <w:p w14:paraId="774F3429" w14:textId="77777777" w:rsidR="00E9142C" w:rsidRDefault="00E9142C" w:rsidP="003A22AB">
          <w:pPr>
            <w:spacing w:after="0"/>
          </w:pPr>
        </w:p>
        <w:p w14:paraId="158A557C" w14:textId="77777777" w:rsidR="00E9142C" w:rsidRDefault="00E9142C" w:rsidP="003A22AB">
          <w:pPr>
            <w:spacing w:after="0"/>
          </w:pPr>
        </w:p>
        <w:p w14:paraId="7B80A69A" w14:textId="77777777" w:rsidR="00E9142C" w:rsidRDefault="00E9142C" w:rsidP="003A22AB">
          <w:pPr>
            <w:spacing w:after="0"/>
          </w:pPr>
        </w:p>
        <w:p w14:paraId="5C5C92D9" w14:textId="77777777" w:rsidR="00E9142C" w:rsidRDefault="00E9142C" w:rsidP="003A22AB">
          <w:pPr>
            <w:spacing w:after="0"/>
          </w:pPr>
        </w:p>
        <w:p w14:paraId="6E201FC0" w14:textId="77777777" w:rsidR="00E9142C" w:rsidRDefault="00E9142C" w:rsidP="003A22AB">
          <w:pPr>
            <w:spacing w:after="0"/>
          </w:pPr>
        </w:p>
        <w:p w14:paraId="09D02AD8" w14:textId="77777777" w:rsidR="00E9142C" w:rsidRDefault="00E9142C" w:rsidP="003A22AB">
          <w:pPr>
            <w:spacing w:after="0"/>
          </w:pPr>
        </w:p>
        <w:p w14:paraId="4C1FF028" w14:textId="77777777" w:rsidR="00E9142C" w:rsidRDefault="00E9142C" w:rsidP="003A22AB">
          <w:pPr>
            <w:spacing w:after="0"/>
          </w:pPr>
        </w:p>
        <w:p w14:paraId="779BDD42" w14:textId="77777777" w:rsidR="00E9142C" w:rsidRDefault="00E9142C" w:rsidP="003A22AB">
          <w:pPr>
            <w:spacing w:after="0"/>
          </w:pPr>
        </w:p>
        <w:p w14:paraId="6EF34349" w14:textId="77777777" w:rsidR="00E9142C" w:rsidRDefault="00E9142C" w:rsidP="003A22AB">
          <w:pPr>
            <w:spacing w:after="0"/>
          </w:pPr>
        </w:p>
        <w:p w14:paraId="63A8F8CB" w14:textId="77777777" w:rsidR="00E9142C" w:rsidRDefault="00E9142C" w:rsidP="003A22AB">
          <w:pPr>
            <w:spacing w:after="0"/>
          </w:pPr>
        </w:p>
        <w:p w14:paraId="3C13BC66" w14:textId="77777777" w:rsidR="00E9142C" w:rsidRDefault="00E9142C" w:rsidP="003A22AB">
          <w:pPr>
            <w:spacing w:after="0"/>
          </w:pPr>
        </w:p>
        <w:p w14:paraId="6319375C" w14:textId="77777777" w:rsidR="00E9142C" w:rsidRDefault="00E9142C" w:rsidP="003A22AB">
          <w:pPr>
            <w:spacing w:after="0"/>
          </w:pPr>
        </w:p>
        <w:p w14:paraId="4DE55CB6" w14:textId="77777777" w:rsidR="004670B4" w:rsidRDefault="004670B4" w:rsidP="00E9142C">
          <w:pPr>
            <w:spacing w:after="0"/>
            <w:jc w:val="center"/>
            <w:rPr>
              <w:rFonts w:ascii="Times New Roman" w:eastAsia="Times New Roman" w:hAnsi="Times New Roman" w:cs="Times New Roman"/>
              <w:sz w:val="40"/>
            </w:rPr>
          </w:pPr>
        </w:p>
        <w:p w14:paraId="3074D437" w14:textId="77777777" w:rsidR="00775D4D" w:rsidRDefault="00775D4D" w:rsidP="00E9142C">
          <w:pPr>
            <w:spacing w:after="0"/>
            <w:jc w:val="center"/>
            <w:rPr>
              <w:rFonts w:ascii="Times New Roman" w:eastAsia="Times New Roman" w:hAnsi="Times New Roman" w:cs="Times New Roman"/>
              <w:sz w:val="40"/>
            </w:rPr>
          </w:pPr>
        </w:p>
        <w:p w14:paraId="3C073A99" w14:textId="12469A18" w:rsidR="00327637" w:rsidRDefault="00327637" w:rsidP="00775D4D">
          <w:pPr>
            <w:spacing w:after="0"/>
            <w:jc w:val="center"/>
          </w:pPr>
          <w:r>
            <w:rPr>
              <w:rFonts w:ascii="Times New Roman" w:eastAsia="Times New Roman" w:hAnsi="Times New Roman" w:cs="Times New Roman"/>
              <w:sz w:val="40"/>
            </w:rPr>
            <w:t xml:space="preserve">Anno accademico </w:t>
          </w:r>
          <w:r w:rsidR="003A22AB">
            <w:rPr>
              <w:rFonts w:ascii="Times New Roman" w:eastAsia="Times New Roman" w:hAnsi="Times New Roman" w:cs="Times New Roman"/>
              <w:sz w:val="40"/>
            </w:rPr>
            <w:t>2017</w:t>
          </w:r>
          <w:r>
            <w:rPr>
              <w:rFonts w:ascii="Times New Roman" w:eastAsia="Times New Roman" w:hAnsi="Times New Roman" w:cs="Times New Roman"/>
              <w:sz w:val="40"/>
            </w:rPr>
            <w:t>/</w:t>
          </w:r>
          <w:r w:rsidR="003A22AB">
            <w:rPr>
              <w:rFonts w:ascii="Times New Roman" w:eastAsia="Times New Roman" w:hAnsi="Times New Roman" w:cs="Times New Roman"/>
              <w:sz w:val="40"/>
            </w:rPr>
            <w:t>2018</w:t>
          </w:r>
        </w:p>
      </w:sdtContent>
    </w:sdt>
    <w:sdt>
      <w:sdtPr>
        <w:rPr>
          <w:rFonts w:asciiTheme="minorHAnsi" w:eastAsiaTheme="minorEastAsia" w:hAnsiTheme="minorHAnsi" w:cstheme="minorBidi"/>
          <w:color w:val="auto"/>
          <w:sz w:val="22"/>
          <w:szCs w:val="22"/>
        </w:rPr>
        <w:id w:val="-532654572"/>
        <w:docPartObj>
          <w:docPartGallery w:val="Table of Contents"/>
          <w:docPartUnique/>
        </w:docPartObj>
      </w:sdtPr>
      <w:sdtEndPr>
        <w:rPr>
          <w:b/>
          <w:bCs/>
        </w:rPr>
      </w:sdtEndPr>
      <w:sdtContent>
        <w:p w14:paraId="62BF510E" w14:textId="4A2952A5" w:rsidR="00AD7575" w:rsidRPr="00562434" w:rsidRDefault="00AD7575" w:rsidP="00562434">
          <w:pPr>
            <w:pStyle w:val="Titolosommario"/>
            <w:spacing w:line="360" w:lineRule="auto"/>
            <w:rPr>
              <w:rFonts w:ascii="Times New Roman" w:hAnsi="Times New Roman" w:cs="Times New Roman"/>
              <w:color w:val="auto"/>
            </w:rPr>
          </w:pPr>
          <w:r w:rsidRPr="00562434">
            <w:rPr>
              <w:rFonts w:ascii="Times New Roman" w:hAnsi="Times New Roman" w:cs="Times New Roman"/>
              <w:color w:val="auto"/>
            </w:rPr>
            <w:t>Sommario</w:t>
          </w:r>
        </w:p>
        <w:p w14:paraId="134F0A47" w14:textId="3FC5D84A" w:rsidR="00070E80" w:rsidRDefault="00AD7575">
          <w:pPr>
            <w:pStyle w:val="Sommario1"/>
            <w:tabs>
              <w:tab w:val="right" w:leader="dot" w:pos="8210"/>
            </w:tabs>
            <w:rPr>
              <w:noProof/>
              <w:lang w:eastAsia="it-IT"/>
            </w:rPr>
          </w:pPr>
          <w:r w:rsidRPr="00562434">
            <w:rPr>
              <w:rFonts w:ascii="Times New Roman" w:hAnsi="Times New Roman" w:cs="Times New Roman"/>
            </w:rPr>
            <w:fldChar w:fldCharType="begin"/>
          </w:r>
          <w:r w:rsidRPr="00562434">
            <w:rPr>
              <w:rFonts w:ascii="Times New Roman" w:hAnsi="Times New Roman" w:cs="Times New Roman"/>
            </w:rPr>
            <w:instrText xml:space="preserve"> TOC \o "1-3" \h \z \u </w:instrText>
          </w:r>
          <w:r w:rsidRPr="00562434">
            <w:rPr>
              <w:rFonts w:ascii="Times New Roman" w:hAnsi="Times New Roman" w:cs="Times New Roman"/>
            </w:rPr>
            <w:fldChar w:fldCharType="separate"/>
          </w:r>
          <w:hyperlink w:anchor="_Toc5982601" w:history="1">
            <w:r w:rsidR="00070E80" w:rsidRPr="00D02A4F">
              <w:rPr>
                <w:rStyle w:val="Collegamentoipertestuale"/>
                <w:rFonts w:ascii="Times New Roman" w:hAnsi="Times New Roman" w:cs="Times New Roman"/>
                <w:noProof/>
              </w:rPr>
              <w:t>Introduzione</w:t>
            </w:r>
            <w:r w:rsidR="00070E80">
              <w:rPr>
                <w:noProof/>
                <w:webHidden/>
              </w:rPr>
              <w:tab/>
            </w:r>
            <w:r w:rsidR="00070E80">
              <w:rPr>
                <w:noProof/>
                <w:webHidden/>
              </w:rPr>
              <w:fldChar w:fldCharType="begin"/>
            </w:r>
            <w:r w:rsidR="00070E80">
              <w:rPr>
                <w:noProof/>
                <w:webHidden/>
              </w:rPr>
              <w:instrText xml:space="preserve"> PAGEREF _Toc5982601 \h </w:instrText>
            </w:r>
            <w:r w:rsidR="00070E80">
              <w:rPr>
                <w:noProof/>
                <w:webHidden/>
              </w:rPr>
            </w:r>
            <w:r w:rsidR="00070E80">
              <w:rPr>
                <w:noProof/>
                <w:webHidden/>
              </w:rPr>
              <w:fldChar w:fldCharType="separate"/>
            </w:r>
            <w:r w:rsidR="00070E80">
              <w:rPr>
                <w:noProof/>
                <w:webHidden/>
              </w:rPr>
              <w:t>4</w:t>
            </w:r>
            <w:r w:rsidR="00070E80">
              <w:rPr>
                <w:noProof/>
                <w:webHidden/>
              </w:rPr>
              <w:fldChar w:fldCharType="end"/>
            </w:r>
          </w:hyperlink>
        </w:p>
        <w:p w14:paraId="5A4A0F4C" w14:textId="480195F9" w:rsidR="00070E80" w:rsidRDefault="009E135E">
          <w:pPr>
            <w:pStyle w:val="Sommario1"/>
            <w:tabs>
              <w:tab w:val="right" w:leader="dot" w:pos="8210"/>
            </w:tabs>
            <w:rPr>
              <w:noProof/>
              <w:lang w:eastAsia="it-IT"/>
            </w:rPr>
          </w:pPr>
          <w:hyperlink w:anchor="_Toc5982602" w:history="1">
            <w:r w:rsidR="00070E80" w:rsidRPr="00D02A4F">
              <w:rPr>
                <w:rStyle w:val="Collegamentoipertestuale"/>
                <w:rFonts w:ascii="Times New Roman" w:hAnsi="Times New Roman" w:cs="Times New Roman"/>
                <w:noProof/>
              </w:rPr>
              <w:t>CAPITOLO 1</w:t>
            </w:r>
            <w:r w:rsidR="00070E80">
              <w:rPr>
                <w:noProof/>
                <w:webHidden/>
              </w:rPr>
              <w:tab/>
            </w:r>
            <w:r w:rsidR="00070E80">
              <w:rPr>
                <w:noProof/>
                <w:webHidden/>
              </w:rPr>
              <w:fldChar w:fldCharType="begin"/>
            </w:r>
            <w:r w:rsidR="00070E80">
              <w:rPr>
                <w:noProof/>
                <w:webHidden/>
              </w:rPr>
              <w:instrText xml:space="preserve"> PAGEREF _Toc5982602 \h </w:instrText>
            </w:r>
            <w:r w:rsidR="00070E80">
              <w:rPr>
                <w:noProof/>
                <w:webHidden/>
              </w:rPr>
            </w:r>
            <w:r w:rsidR="00070E80">
              <w:rPr>
                <w:noProof/>
                <w:webHidden/>
              </w:rPr>
              <w:fldChar w:fldCharType="separate"/>
            </w:r>
            <w:r w:rsidR="00070E80">
              <w:rPr>
                <w:noProof/>
                <w:webHidden/>
              </w:rPr>
              <w:t>6</w:t>
            </w:r>
            <w:r w:rsidR="00070E80">
              <w:rPr>
                <w:noProof/>
                <w:webHidden/>
              </w:rPr>
              <w:fldChar w:fldCharType="end"/>
            </w:r>
          </w:hyperlink>
        </w:p>
        <w:p w14:paraId="6639B7B7" w14:textId="3B8BC5E2" w:rsidR="00070E80" w:rsidRDefault="009E135E">
          <w:pPr>
            <w:pStyle w:val="Sommario1"/>
            <w:tabs>
              <w:tab w:val="right" w:leader="dot" w:pos="8210"/>
            </w:tabs>
            <w:rPr>
              <w:noProof/>
              <w:lang w:eastAsia="it-IT"/>
            </w:rPr>
          </w:pPr>
          <w:hyperlink w:anchor="_Toc5982603" w:history="1">
            <w:r w:rsidR="00070E80" w:rsidRPr="00D02A4F">
              <w:rPr>
                <w:rStyle w:val="Collegamentoipertestuale"/>
                <w:rFonts w:ascii="Times New Roman" w:hAnsi="Times New Roman" w:cs="Times New Roman"/>
                <w:noProof/>
              </w:rPr>
              <w:t>La virtualizzazione software</w:t>
            </w:r>
            <w:r w:rsidR="00070E80">
              <w:rPr>
                <w:noProof/>
                <w:webHidden/>
              </w:rPr>
              <w:tab/>
            </w:r>
            <w:r w:rsidR="00070E80">
              <w:rPr>
                <w:noProof/>
                <w:webHidden/>
              </w:rPr>
              <w:fldChar w:fldCharType="begin"/>
            </w:r>
            <w:r w:rsidR="00070E80">
              <w:rPr>
                <w:noProof/>
                <w:webHidden/>
              </w:rPr>
              <w:instrText xml:space="preserve"> PAGEREF _Toc5982603 \h </w:instrText>
            </w:r>
            <w:r w:rsidR="00070E80">
              <w:rPr>
                <w:noProof/>
                <w:webHidden/>
              </w:rPr>
            </w:r>
            <w:r w:rsidR="00070E80">
              <w:rPr>
                <w:noProof/>
                <w:webHidden/>
              </w:rPr>
              <w:fldChar w:fldCharType="separate"/>
            </w:r>
            <w:r w:rsidR="00070E80">
              <w:rPr>
                <w:noProof/>
                <w:webHidden/>
              </w:rPr>
              <w:t>6</w:t>
            </w:r>
            <w:r w:rsidR="00070E80">
              <w:rPr>
                <w:noProof/>
                <w:webHidden/>
              </w:rPr>
              <w:fldChar w:fldCharType="end"/>
            </w:r>
          </w:hyperlink>
        </w:p>
        <w:p w14:paraId="4F49D0E7" w14:textId="4280A18D" w:rsidR="00070E80" w:rsidRDefault="009E135E">
          <w:pPr>
            <w:pStyle w:val="Sommario2"/>
            <w:tabs>
              <w:tab w:val="right" w:leader="dot" w:pos="8210"/>
            </w:tabs>
            <w:rPr>
              <w:noProof/>
              <w:lang w:eastAsia="it-IT"/>
            </w:rPr>
          </w:pPr>
          <w:hyperlink w:anchor="_Toc5982604" w:history="1">
            <w:r w:rsidR="00070E80" w:rsidRPr="00D02A4F">
              <w:rPr>
                <w:rStyle w:val="Collegamentoipertestuale"/>
                <w:rFonts w:ascii="Times New Roman" w:hAnsi="Times New Roman" w:cs="Times New Roman"/>
                <w:noProof/>
              </w:rPr>
              <w:t>1.1 Virtualizzazione e macchine virtuali</w:t>
            </w:r>
            <w:r w:rsidR="00070E80">
              <w:rPr>
                <w:noProof/>
                <w:webHidden/>
              </w:rPr>
              <w:tab/>
            </w:r>
            <w:r w:rsidR="00070E80">
              <w:rPr>
                <w:noProof/>
                <w:webHidden/>
              </w:rPr>
              <w:fldChar w:fldCharType="begin"/>
            </w:r>
            <w:r w:rsidR="00070E80">
              <w:rPr>
                <w:noProof/>
                <w:webHidden/>
              </w:rPr>
              <w:instrText xml:space="preserve"> PAGEREF _Toc5982604 \h </w:instrText>
            </w:r>
            <w:r w:rsidR="00070E80">
              <w:rPr>
                <w:noProof/>
                <w:webHidden/>
              </w:rPr>
            </w:r>
            <w:r w:rsidR="00070E80">
              <w:rPr>
                <w:noProof/>
                <w:webHidden/>
              </w:rPr>
              <w:fldChar w:fldCharType="separate"/>
            </w:r>
            <w:r w:rsidR="00070E80">
              <w:rPr>
                <w:noProof/>
                <w:webHidden/>
              </w:rPr>
              <w:t>6</w:t>
            </w:r>
            <w:r w:rsidR="00070E80">
              <w:rPr>
                <w:noProof/>
                <w:webHidden/>
              </w:rPr>
              <w:fldChar w:fldCharType="end"/>
            </w:r>
          </w:hyperlink>
        </w:p>
        <w:p w14:paraId="5DE01D8F" w14:textId="01FB1488" w:rsidR="00070E80" w:rsidRDefault="009E135E">
          <w:pPr>
            <w:pStyle w:val="Sommario2"/>
            <w:tabs>
              <w:tab w:val="right" w:leader="dot" w:pos="8210"/>
            </w:tabs>
            <w:rPr>
              <w:noProof/>
              <w:lang w:eastAsia="it-IT"/>
            </w:rPr>
          </w:pPr>
          <w:hyperlink w:anchor="_Toc5982605" w:history="1">
            <w:r w:rsidR="00070E80" w:rsidRPr="00D02A4F">
              <w:rPr>
                <w:rStyle w:val="Collegamentoipertestuale"/>
                <w:rFonts w:ascii="Times New Roman" w:hAnsi="Times New Roman" w:cs="Times New Roman"/>
                <w:noProof/>
              </w:rPr>
              <w:t>1.2 Software container definizione e comparazione con VM</w:t>
            </w:r>
            <w:r w:rsidR="00070E80">
              <w:rPr>
                <w:noProof/>
                <w:webHidden/>
              </w:rPr>
              <w:tab/>
            </w:r>
            <w:r w:rsidR="00070E80">
              <w:rPr>
                <w:noProof/>
                <w:webHidden/>
              </w:rPr>
              <w:fldChar w:fldCharType="begin"/>
            </w:r>
            <w:r w:rsidR="00070E80">
              <w:rPr>
                <w:noProof/>
                <w:webHidden/>
              </w:rPr>
              <w:instrText xml:space="preserve"> PAGEREF _Toc5982605 \h </w:instrText>
            </w:r>
            <w:r w:rsidR="00070E80">
              <w:rPr>
                <w:noProof/>
                <w:webHidden/>
              </w:rPr>
            </w:r>
            <w:r w:rsidR="00070E80">
              <w:rPr>
                <w:noProof/>
                <w:webHidden/>
              </w:rPr>
              <w:fldChar w:fldCharType="separate"/>
            </w:r>
            <w:r w:rsidR="00070E80">
              <w:rPr>
                <w:noProof/>
                <w:webHidden/>
              </w:rPr>
              <w:t>9</w:t>
            </w:r>
            <w:r w:rsidR="00070E80">
              <w:rPr>
                <w:noProof/>
                <w:webHidden/>
              </w:rPr>
              <w:fldChar w:fldCharType="end"/>
            </w:r>
          </w:hyperlink>
        </w:p>
        <w:p w14:paraId="79DAE983" w14:textId="08973439" w:rsidR="00070E80" w:rsidRDefault="009E135E">
          <w:pPr>
            <w:pStyle w:val="Sommario2"/>
            <w:tabs>
              <w:tab w:val="right" w:leader="dot" w:pos="8210"/>
            </w:tabs>
            <w:rPr>
              <w:noProof/>
              <w:lang w:eastAsia="it-IT"/>
            </w:rPr>
          </w:pPr>
          <w:hyperlink w:anchor="_Toc5982606" w:history="1">
            <w:r w:rsidR="00070E80" w:rsidRPr="00D02A4F">
              <w:rPr>
                <w:rStyle w:val="Collegamentoipertestuale"/>
                <w:rFonts w:ascii="Times New Roman" w:hAnsi="Times New Roman" w:cs="Times New Roman"/>
                <w:noProof/>
              </w:rPr>
              <w:t>1.3 Funzionamento di Docker</w:t>
            </w:r>
            <w:r w:rsidR="00070E80">
              <w:rPr>
                <w:noProof/>
                <w:webHidden/>
              </w:rPr>
              <w:tab/>
            </w:r>
            <w:r w:rsidR="00070E80">
              <w:rPr>
                <w:noProof/>
                <w:webHidden/>
              </w:rPr>
              <w:fldChar w:fldCharType="begin"/>
            </w:r>
            <w:r w:rsidR="00070E80">
              <w:rPr>
                <w:noProof/>
                <w:webHidden/>
              </w:rPr>
              <w:instrText xml:space="preserve"> PAGEREF _Toc5982606 \h </w:instrText>
            </w:r>
            <w:r w:rsidR="00070E80">
              <w:rPr>
                <w:noProof/>
                <w:webHidden/>
              </w:rPr>
            </w:r>
            <w:r w:rsidR="00070E80">
              <w:rPr>
                <w:noProof/>
                <w:webHidden/>
              </w:rPr>
              <w:fldChar w:fldCharType="separate"/>
            </w:r>
            <w:r w:rsidR="00070E80">
              <w:rPr>
                <w:noProof/>
                <w:webHidden/>
              </w:rPr>
              <w:t>12</w:t>
            </w:r>
            <w:r w:rsidR="00070E80">
              <w:rPr>
                <w:noProof/>
                <w:webHidden/>
              </w:rPr>
              <w:fldChar w:fldCharType="end"/>
            </w:r>
          </w:hyperlink>
        </w:p>
        <w:p w14:paraId="5E3D3C60" w14:textId="6B4DC2D6" w:rsidR="00070E80" w:rsidRDefault="009E135E">
          <w:pPr>
            <w:pStyle w:val="Sommario2"/>
            <w:tabs>
              <w:tab w:val="right" w:leader="dot" w:pos="8210"/>
            </w:tabs>
            <w:rPr>
              <w:noProof/>
              <w:lang w:eastAsia="it-IT"/>
            </w:rPr>
          </w:pPr>
          <w:hyperlink w:anchor="_Toc5982607" w:history="1">
            <w:r w:rsidR="00070E80" w:rsidRPr="00D02A4F">
              <w:rPr>
                <w:rStyle w:val="Collegamentoipertestuale"/>
                <w:rFonts w:ascii="Times New Roman" w:hAnsi="Times New Roman" w:cs="Times New Roman"/>
                <w:noProof/>
              </w:rPr>
              <w:t>1.3 Virtualizzazione nelle reti di telecomunicazione</w:t>
            </w:r>
            <w:r w:rsidR="00070E80">
              <w:rPr>
                <w:noProof/>
                <w:webHidden/>
              </w:rPr>
              <w:tab/>
            </w:r>
            <w:r w:rsidR="00070E80">
              <w:rPr>
                <w:noProof/>
                <w:webHidden/>
              </w:rPr>
              <w:fldChar w:fldCharType="begin"/>
            </w:r>
            <w:r w:rsidR="00070E80">
              <w:rPr>
                <w:noProof/>
                <w:webHidden/>
              </w:rPr>
              <w:instrText xml:space="preserve"> PAGEREF _Toc5982607 \h </w:instrText>
            </w:r>
            <w:r w:rsidR="00070E80">
              <w:rPr>
                <w:noProof/>
                <w:webHidden/>
              </w:rPr>
            </w:r>
            <w:r w:rsidR="00070E80">
              <w:rPr>
                <w:noProof/>
                <w:webHidden/>
              </w:rPr>
              <w:fldChar w:fldCharType="separate"/>
            </w:r>
            <w:r w:rsidR="00070E80">
              <w:rPr>
                <w:noProof/>
                <w:webHidden/>
              </w:rPr>
              <w:t>16</w:t>
            </w:r>
            <w:r w:rsidR="00070E80">
              <w:rPr>
                <w:noProof/>
                <w:webHidden/>
              </w:rPr>
              <w:fldChar w:fldCharType="end"/>
            </w:r>
          </w:hyperlink>
        </w:p>
        <w:p w14:paraId="6E421D64" w14:textId="7E035DE0" w:rsidR="00070E80" w:rsidRDefault="009E135E">
          <w:pPr>
            <w:pStyle w:val="Sommario3"/>
            <w:tabs>
              <w:tab w:val="right" w:leader="dot" w:pos="8210"/>
            </w:tabs>
            <w:rPr>
              <w:noProof/>
              <w:lang w:eastAsia="it-IT"/>
            </w:rPr>
          </w:pPr>
          <w:hyperlink w:anchor="_Toc5982608" w:history="1">
            <w:r w:rsidR="00070E80" w:rsidRPr="00D02A4F">
              <w:rPr>
                <w:rStyle w:val="Collegamentoipertestuale"/>
                <w:rFonts w:ascii="Times New Roman" w:hAnsi="Times New Roman" w:cs="Times New Roman"/>
                <w:noProof/>
              </w:rPr>
              <w:t>1.2.1 Network Function Virtualization</w:t>
            </w:r>
            <w:r w:rsidR="00070E80">
              <w:rPr>
                <w:noProof/>
                <w:webHidden/>
              </w:rPr>
              <w:tab/>
            </w:r>
            <w:r w:rsidR="00070E80">
              <w:rPr>
                <w:noProof/>
                <w:webHidden/>
              </w:rPr>
              <w:fldChar w:fldCharType="begin"/>
            </w:r>
            <w:r w:rsidR="00070E80">
              <w:rPr>
                <w:noProof/>
                <w:webHidden/>
              </w:rPr>
              <w:instrText xml:space="preserve"> PAGEREF _Toc5982608 \h </w:instrText>
            </w:r>
            <w:r w:rsidR="00070E80">
              <w:rPr>
                <w:noProof/>
                <w:webHidden/>
              </w:rPr>
            </w:r>
            <w:r w:rsidR="00070E80">
              <w:rPr>
                <w:noProof/>
                <w:webHidden/>
              </w:rPr>
              <w:fldChar w:fldCharType="separate"/>
            </w:r>
            <w:r w:rsidR="00070E80">
              <w:rPr>
                <w:noProof/>
                <w:webHidden/>
              </w:rPr>
              <w:t>16</w:t>
            </w:r>
            <w:r w:rsidR="00070E80">
              <w:rPr>
                <w:noProof/>
                <w:webHidden/>
              </w:rPr>
              <w:fldChar w:fldCharType="end"/>
            </w:r>
          </w:hyperlink>
        </w:p>
        <w:p w14:paraId="796E8275" w14:textId="59507A4B" w:rsidR="00070E80" w:rsidRDefault="009E135E">
          <w:pPr>
            <w:pStyle w:val="Sommario3"/>
            <w:tabs>
              <w:tab w:val="right" w:leader="dot" w:pos="8210"/>
            </w:tabs>
            <w:rPr>
              <w:noProof/>
              <w:lang w:eastAsia="it-IT"/>
            </w:rPr>
          </w:pPr>
          <w:hyperlink w:anchor="_Toc5982609" w:history="1">
            <w:r w:rsidR="00070E80" w:rsidRPr="00D02A4F">
              <w:rPr>
                <w:rStyle w:val="Collegamentoipertestuale"/>
                <w:rFonts w:ascii="Times New Roman" w:hAnsi="Times New Roman" w:cs="Times New Roman"/>
                <w:noProof/>
              </w:rPr>
              <w:t>1.2.2 Software Defined Networking</w:t>
            </w:r>
            <w:r w:rsidR="00070E80">
              <w:rPr>
                <w:noProof/>
                <w:webHidden/>
              </w:rPr>
              <w:tab/>
            </w:r>
            <w:r w:rsidR="00070E80">
              <w:rPr>
                <w:noProof/>
                <w:webHidden/>
              </w:rPr>
              <w:fldChar w:fldCharType="begin"/>
            </w:r>
            <w:r w:rsidR="00070E80">
              <w:rPr>
                <w:noProof/>
                <w:webHidden/>
              </w:rPr>
              <w:instrText xml:space="preserve"> PAGEREF _Toc5982609 \h </w:instrText>
            </w:r>
            <w:r w:rsidR="00070E80">
              <w:rPr>
                <w:noProof/>
                <w:webHidden/>
              </w:rPr>
            </w:r>
            <w:r w:rsidR="00070E80">
              <w:rPr>
                <w:noProof/>
                <w:webHidden/>
              </w:rPr>
              <w:fldChar w:fldCharType="separate"/>
            </w:r>
            <w:r w:rsidR="00070E80">
              <w:rPr>
                <w:noProof/>
                <w:webHidden/>
              </w:rPr>
              <w:t>18</w:t>
            </w:r>
            <w:r w:rsidR="00070E80">
              <w:rPr>
                <w:noProof/>
                <w:webHidden/>
              </w:rPr>
              <w:fldChar w:fldCharType="end"/>
            </w:r>
          </w:hyperlink>
        </w:p>
        <w:p w14:paraId="1F8FA988" w14:textId="296AEBA3" w:rsidR="00070E80" w:rsidRDefault="009E135E">
          <w:pPr>
            <w:pStyle w:val="Sommario1"/>
            <w:tabs>
              <w:tab w:val="right" w:leader="dot" w:pos="8210"/>
            </w:tabs>
            <w:rPr>
              <w:noProof/>
              <w:lang w:eastAsia="it-IT"/>
            </w:rPr>
          </w:pPr>
          <w:hyperlink w:anchor="_Toc5982610" w:history="1">
            <w:r w:rsidR="00070E80" w:rsidRPr="00D02A4F">
              <w:rPr>
                <w:rStyle w:val="Collegamentoipertestuale"/>
                <w:rFonts w:ascii="Times New Roman" w:hAnsi="Times New Roman" w:cs="Times New Roman"/>
                <w:noProof/>
              </w:rPr>
              <w:t>CAPITOLO 2</w:t>
            </w:r>
            <w:r w:rsidR="00070E80">
              <w:rPr>
                <w:noProof/>
                <w:webHidden/>
              </w:rPr>
              <w:tab/>
            </w:r>
            <w:r w:rsidR="00070E80">
              <w:rPr>
                <w:noProof/>
                <w:webHidden/>
              </w:rPr>
              <w:fldChar w:fldCharType="begin"/>
            </w:r>
            <w:r w:rsidR="00070E80">
              <w:rPr>
                <w:noProof/>
                <w:webHidden/>
              </w:rPr>
              <w:instrText xml:space="preserve"> PAGEREF _Toc5982610 \h </w:instrText>
            </w:r>
            <w:r w:rsidR="00070E80">
              <w:rPr>
                <w:noProof/>
                <w:webHidden/>
              </w:rPr>
            </w:r>
            <w:r w:rsidR="00070E80">
              <w:rPr>
                <w:noProof/>
                <w:webHidden/>
              </w:rPr>
              <w:fldChar w:fldCharType="separate"/>
            </w:r>
            <w:r w:rsidR="00070E80">
              <w:rPr>
                <w:noProof/>
                <w:webHidden/>
              </w:rPr>
              <w:t>18</w:t>
            </w:r>
            <w:r w:rsidR="00070E80">
              <w:rPr>
                <w:noProof/>
                <w:webHidden/>
              </w:rPr>
              <w:fldChar w:fldCharType="end"/>
            </w:r>
          </w:hyperlink>
        </w:p>
        <w:p w14:paraId="656796F4" w14:textId="44DB6CB4" w:rsidR="00070E80" w:rsidRDefault="009E135E">
          <w:pPr>
            <w:pStyle w:val="Sommario1"/>
            <w:tabs>
              <w:tab w:val="right" w:leader="dot" w:pos="8210"/>
            </w:tabs>
            <w:rPr>
              <w:noProof/>
              <w:lang w:eastAsia="it-IT"/>
            </w:rPr>
          </w:pPr>
          <w:hyperlink w:anchor="_Toc5982611" w:history="1">
            <w:r w:rsidR="00070E80" w:rsidRPr="00D02A4F">
              <w:rPr>
                <w:rStyle w:val="Collegamentoipertestuale"/>
                <w:rFonts w:ascii="Times New Roman" w:hAnsi="Times New Roman" w:cs="Times New Roman"/>
                <w:noProof/>
              </w:rPr>
              <w:t>Sperimentazioni sull’uso di container</w:t>
            </w:r>
            <w:r w:rsidR="00070E80">
              <w:rPr>
                <w:noProof/>
                <w:webHidden/>
              </w:rPr>
              <w:tab/>
            </w:r>
            <w:r w:rsidR="00070E80">
              <w:rPr>
                <w:noProof/>
                <w:webHidden/>
              </w:rPr>
              <w:fldChar w:fldCharType="begin"/>
            </w:r>
            <w:r w:rsidR="00070E80">
              <w:rPr>
                <w:noProof/>
                <w:webHidden/>
              </w:rPr>
              <w:instrText xml:space="preserve"> PAGEREF _Toc5982611 \h </w:instrText>
            </w:r>
            <w:r w:rsidR="00070E80">
              <w:rPr>
                <w:noProof/>
                <w:webHidden/>
              </w:rPr>
            </w:r>
            <w:r w:rsidR="00070E80">
              <w:rPr>
                <w:noProof/>
                <w:webHidden/>
              </w:rPr>
              <w:fldChar w:fldCharType="separate"/>
            </w:r>
            <w:r w:rsidR="00070E80">
              <w:rPr>
                <w:noProof/>
                <w:webHidden/>
              </w:rPr>
              <w:t>18</w:t>
            </w:r>
            <w:r w:rsidR="00070E80">
              <w:rPr>
                <w:noProof/>
                <w:webHidden/>
              </w:rPr>
              <w:fldChar w:fldCharType="end"/>
            </w:r>
          </w:hyperlink>
        </w:p>
        <w:p w14:paraId="5216F298" w14:textId="658CC5F9" w:rsidR="00070E80" w:rsidRDefault="009E135E">
          <w:pPr>
            <w:pStyle w:val="Sommario2"/>
            <w:tabs>
              <w:tab w:val="right" w:leader="dot" w:pos="8210"/>
            </w:tabs>
            <w:rPr>
              <w:noProof/>
              <w:lang w:eastAsia="it-IT"/>
            </w:rPr>
          </w:pPr>
          <w:hyperlink w:anchor="_Toc5982612" w:history="1">
            <w:r w:rsidR="00070E80" w:rsidRPr="00D02A4F">
              <w:rPr>
                <w:rStyle w:val="Collegamentoipertestuale"/>
                <w:rFonts w:ascii="Times New Roman" w:hAnsi="Times New Roman" w:cs="Times New Roman"/>
                <w:noProof/>
                <w:lang w:val="en-US"/>
              </w:rPr>
              <w:t>2.1 Set-Up Hardware e Software</w:t>
            </w:r>
            <w:r w:rsidR="00070E80">
              <w:rPr>
                <w:noProof/>
                <w:webHidden/>
              </w:rPr>
              <w:tab/>
            </w:r>
            <w:r w:rsidR="00070E80">
              <w:rPr>
                <w:noProof/>
                <w:webHidden/>
              </w:rPr>
              <w:fldChar w:fldCharType="begin"/>
            </w:r>
            <w:r w:rsidR="00070E80">
              <w:rPr>
                <w:noProof/>
                <w:webHidden/>
              </w:rPr>
              <w:instrText xml:space="preserve"> PAGEREF _Toc5982612 \h </w:instrText>
            </w:r>
            <w:r w:rsidR="00070E80">
              <w:rPr>
                <w:noProof/>
                <w:webHidden/>
              </w:rPr>
            </w:r>
            <w:r w:rsidR="00070E80">
              <w:rPr>
                <w:noProof/>
                <w:webHidden/>
              </w:rPr>
              <w:fldChar w:fldCharType="separate"/>
            </w:r>
            <w:r w:rsidR="00070E80">
              <w:rPr>
                <w:noProof/>
                <w:webHidden/>
              </w:rPr>
              <w:t>19</w:t>
            </w:r>
            <w:r w:rsidR="00070E80">
              <w:rPr>
                <w:noProof/>
                <w:webHidden/>
              </w:rPr>
              <w:fldChar w:fldCharType="end"/>
            </w:r>
          </w:hyperlink>
        </w:p>
        <w:p w14:paraId="556596E5" w14:textId="7830C005" w:rsidR="00070E80" w:rsidRDefault="009E135E">
          <w:pPr>
            <w:pStyle w:val="Sommario2"/>
            <w:tabs>
              <w:tab w:val="right" w:leader="dot" w:pos="8210"/>
            </w:tabs>
            <w:rPr>
              <w:noProof/>
              <w:lang w:eastAsia="it-IT"/>
            </w:rPr>
          </w:pPr>
          <w:hyperlink w:anchor="_Toc5982613" w:history="1">
            <w:r w:rsidR="00070E80" w:rsidRPr="00D02A4F">
              <w:rPr>
                <w:rStyle w:val="Collegamentoipertestuale"/>
                <w:rFonts w:ascii="Times New Roman" w:hAnsi="Times New Roman" w:cs="Times New Roman"/>
                <w:noProof/>
              </w:rPr>
              <w:t>2.2 Testing e analisi dei dati</w:t>
            </w:r>
            <w:r w:rsidR="00070E80">
              <w:rPr>
                <w:noProof/>
                <w:webHidden/>
              </w:rPr>
              <w:tab/>
            </w:r>
            <w:r w:rsidR="00070E80">
              <w:rPr>
                <w:noProof/>
                <w:webHidden/>
              </w:rPr>
              <w:fldChar w:fldCharType="begin"/>
            </w:r>
            <w:r w:rsidR="00070E80">
              <w:rPr>
                <w:noProof/>
                <w:webHidden/>
              </w:rPr>
              <w:instrText xml:space="preserve"> PAGEREF _Toc5982613 \h </w:instrText>
            </w:r>
            <w:r w:rsidR="00070E80">
              <w:rPr>
                <w:noProof/>
                <w:webHidden/>
              </w:rPr>
            </w:r>
            <w:r w:rsidR="00070E80">
              <w:rPr>
                <w:noProof/>
                <w:webHidden/>
              </w:rPr>
              <w:fldChar w:fldCharType="separate"/>
            </w:r>
            <w:r w:rsidR="00070E80">
              <w:rPr>
                <w:noProof/>
                <w:webHidden/>
              </w:rPr>
              <w:t>20</w:t>
            </w:r>
            <w:r w:rsidR="00070E80">
              <w:rPr>
                <w:noProof/>
                <w:webHidden/>
              </w:rPr>
              <w:fldChar w:fldCharType="end"/>
            </w:r>
          </w:hyperlink>
        </w:p>
        <w:p w14:paraId="355ABBB0" w14:textId="4A139E63" w:rsidR="00070E80" w:rsidRDefault="009E135E">
          <w:pPr>
            <w:pStyle w:val="Sommario3"/>
            <w:tabs>
              <w:tab w:val="right" w:leader="dot" w:pos="8210"/>
            </w:tabs>
            <w:rPr>
              <w:noProof/>
              <w:lang w:eastAsia="it-IT"/>
            </w:rPr>
          </w:pPr>
          <w:hyperlink w:anchor="_Toc5982614" w:history="1">
            <w:r w:rsidR="00070E80" w:rsidRPr="00D02A4F">
              <w:rPr>
                <w:rStyle w:val="Collegamentoipertestuale"/>
                <w:rFonts w:ascii="Times New Roman" w:hAnsi="Times New Roman" w:cs="Times New Roman"/>
                <w:noProof/>
              </w:rPr>
              <w:t>2.2.1 Primo Test</w:t>
            </w:r>
            <w:r w:rsidR="00070E80">
              <w:rPr>
                <w:noProof/>
                <w:webHidden/>
              </w:rPr>
              <w:tab/>
            </w:r>
            <w:r w:rsidR="00070E80">
              <w:rPr>
                <w:noProof/>
                <w:webHidden/>
              </w:rPr>
              <w:fldChar w:fldCharType="begin"/>
            </w:r>
            <w:r w:rsidR="00070E80">
              <w:rPr>
                <w:noProof/>
                <w:webHidden/>
              </w:rPr>
              <w:instrText xml:space="preserve"> PAGEREF _Toc5982614 \h </w:instrText>
            </w:r>
            <w:r w:rsidR="00070E80">
              <w:rPr>
                <w:noProof/>
                <w:webHidden/>
              </w:rPr>
            </w:r>
            <w:r w:rsidR="00070E80">
              <w:rPr>
                <w:noProof/>
                <w:webHidden/>
              </w:rPr>
              <w:fldChar w:fldCharType="separate"/>
            </w:r>
            <w:r w:rsidR="00070E80">
              <w:rPr>
                <w:noProof/>
                <w:webHidden/>
              </w:rPr>
              <w:t>20</w:t>
            </w:r>
            <w:r w:rsidR="00070E80">
              <w:rPr>
                <w:noProof/>
                <w:webHidden/>
              </w:rPr>
              <w:fldChar w:fldCharType="end"/>
            </w:r>
          </w:hyperlink>
        </w:p>
        <w:p w14:paraId="74DF2960" w14:textId="509A1F45" w:rsidR="00070E80" w:rsidRDefault="009E135E">
          <w:pPr>
            <w:pStyle w:val="Sommario3"/>
            <w:tabs>
              <w:tab w:val="right" w:leader="dot" w:pos="8210"/>
            </w:tabs>
            <w:rPr>
              <w:noProof/>
              <w:lang w:eastAsia="it-IT"/>
            </w:rPr>
          </w:pPr>
          <w:hyperlink w:anchor="_Toc5982615" w:history="1">
            <w:r w:rsidR="00070E80" w:rsidRPr="00D02A4F">
              <w:rPr>
                <w:rStyle w:val="Collegamentoipertestuale"/>
                <w:rFonts w:ascii="Times New Roman" w:hAnsi="Times New Roman" w:cs="Times New Roman"/>
                <w:noProof/>
              </w:rPr>
              <w:t>2.2.2 Secondo Test</w:t>
            </w:r>
            <w:r w:rsidR="00070E80">
              <w:rPr>
                <w:noProof/>
                <w:webHidden/>
              </w:rPr>
              <w:tab/>
            </w:r>
            <w:r w:rsidR="00070E80">
              <w:rPr>
                <w:noProof/>
                <w:webHidden/>
              </w:rPr>
              <w:fldChar w:fldCharType="begin"/>
            </w:r>
            <w:r w:rsidR="00070E80">
              <w:rPr>
                <w:noProof/>
                <w:webHidden/>
              </w:rPr>
              <w:instrText xml:space="preserve"> PAGEREF _Toc5982615 \h </w:instrText>
            </w:r>
            <w:r w:rsidR="00070E80">
              <w:rPr>
                <w:noProof/>
                <w:webHidden/>
              </w:rPr>
            </w:r>
            <w:r w:rsidR="00070E80">
              <w:rPr>
                <w:noProof/>
                <w:webHidden/>
              </w:rPr>
              <w:fldChar w:fldCharType="separate"/>
            </w:r>
            <w:r w:rsidR="00070E80">
              <w:rPr>
                <w:noProof/>
                <w:webHidden/>
              </w:rPr>
              <w:t>29</w:t>
            </w:r>
            <w:r w:rsidR="00070E80">
              <w:rPr>
                <w:noProof/>
                <w:webHidden/>
              </w:rPr>
              <w:fldChar w:fldCharType="end"/>
            </w:r>
          </w:hyperlink>
        </w:p>
        <w:p w14:paraId="30432AEE" w14:textId="1A6FCDB5" w:rsidR="00070E80" w:rsidRDefault="009E135E">
          <w:pPr>
            <w:pStyle w:val="Sommario1"/>
            <w:tabs>
              <w:tab w:val="right" w:leader="dot" w:pos="8210"/>
            </w:tabs>
            <w:rPr>
              <w:noProof/>
              <w:lang w:eastAsia="it-IT"/>
            </w:rPr>
          </w:pPr>
          <w:hyperlink w:anchor="_Toc5982616" w:history="1">
            <w:r w:rsidR="00070E80" w:rsidRPr="00D02A4F">
              <w:rPr>
                <w:rStyle w:val="Collegamentoipertestuale"/>
                <w:rFonts w:ascii="Times New Roman" w:hAnsi="Times New Roman" w:cs="Times New Roman"/>
                <w:noProof/>
              </w:rPr>
              <w:t>CAPITOLO 3  Conclusioni e sviluppi futuri dell’elaborato</w:t>
            </w:r>
            <w:r w:rsidR="00070E80">
              <w:rPr>
                <w:noProof/>
                <w:webHidden/>
              </w:rPr>
              <w:tab/>
            </w:r>
            <w:r w:rsidR="00070E80">
              <w:rPr>
                <w:noProof/>
                <w:webHidden/>
              </w:rPr>
              <w:fldChar w:fldCharType="begin"/>
            </w:r>
            <w:r w:rsidR="00070E80">
              <w:rPr>
                <w:noProof/>
                <w:webHidden/>
              </w:rPr>
              <w:instrText xml:space="preserve"> PAGEREF _Toc5982616 \h </w:instrText>
            </w:r>
            <w:r w:rsidR="00070E80">
              <w:rPr>
                <w:noProof/>
                <w:webHidden/>
              </w:rPr>
            </w:r>
            <w:r w:rsidR="00070E80">
              <w:rPr>
                <w:noProof/>
                <w:webHidden/>
              </w:rPr>
              <w:fldChar w:fldCharType="separate"/>
            </w:r>
            <w:r w:rsidR="00070E80">
              <w:rPr>
                <w:noProof/>
                <w:webHidden/>
              </w:rPr>
              <w:t>39</w:t>
            </w:r>
            <w:r w:rsidR="00070E80">
              <w:rPr>
                <w:noProof/>
                <w:webHidden/>
              </w:rPr>
              <w:fldChar w:fldCharType="end"/>
            </w:r>
          </w:hyperlink>
        </w:p>
        <w:p w14:paraId="1BD2CB66" w14:textId="71D8B648" w:rsidR="00070E80" w:rsidRDefault="009E135E">
          <w:pPr>
            <w:pStyle w:val="Sommario2"/>
            <w:tabs>
              <w:tab w:val="right" w:leader="dot" w:pos="8210"/>
            </w:tabs>
            <w:rPr>
              <w:noProof/>
              <w:lang w:eastAsia="it-IT"/>
            </w:rPr>
          </w:pPr>
          <w:hyperlink w:anchor="_Toc5982617" w:history="1">
            <w:r w:rsidR="00070E80" w:rsidRPr="00D02A4F">
              <w:rPr>
                <w:rStyle w:val="Collegamentoipertestuale"/>
                <w:rFonts w:ascii="Times New Roman" w:hAnsi="Times New Roman" w:cs="Times New Roman"/>
                <w:noProof/>
              </w:rPr>
              <w:t>3.1 Kubernetes e Pokemon Go!</w:t>
            </w:r>
            <w:r w:rsidR="00070E80">
              <w:rPr>
                <w:noProof/>
                <w:webHidden/>
              </w:rPr>
              <w:tab/>
            </w:r>
            <w:r w:rsidR="00070E80">
              <w:rPr>
                <w:noProof/>
                <w:webHidden/>
              </w:rPr>
              <w:fldChar w:fldCharType="begin"/>
            </w:r>
            <w:r w:rsidR="00070E80">
              <w:rPr>
                <w:noProof/>
                <w:webHidden/>
              </w:rPr>
              <w:instrText xml:space="preserve"> PAGEREF _Toc5982617 \h </w:instrText>
            </w:r>
            <w:r w:rsidR="00070E80">
              <w:rPr>
                <w:noProof/>
                <w:webHidden/>
              </w:rPr>
            </w:r>
            <w:r w:rsidR="00070E80">
              <w:rPr>
                <w:noProof/>
                <w:webHidden/>
              </w:rPr>
              <w:fldChar w:fldCharType="separate"/>
            </w:r>
            <w:r w:rsidR="00070E80">
              <w:rPr>
                <w:noProof/>
                <w:webHidden/>
              </w:rPr>
              <w:t>39</w:t>
            </w:r>
            <w:r w:rsidR="00070E80">
              <w:rPr>
                <w:noProof/>
                <w:webHidden/>
              </w:rPr>
              <w:fldChar w:fldCharType="end"/>
            </w:r>
          </w:hyperlink>
        </w:p>
        <w:p w14:paraId="00D1C0DB" w14:textId="255AFB8A" w:rsidR="00070E80" w:rsidRDefault="009E135E">
          <w:pPr>
            <w:pStyle w:val="Sommario3"/>
            <w:tabs>
              <w:tab w:val="right" w:leader="dot" w:pos="8210"/>
            </w:tabs>
            <w:rPr>
              <w:noProof/>
              <w:lang w:eastAsia="it-IT"/>
            </w:rPr>
          </w:pPr>
          <w:hyperlink w:anchor="_Toc5982618" w:history="1">
            <w:r w:rsidR="00070E80" w:rsidRPr="00D02A4F">
              <w:rPr>
                <w:rStyle w:val="Collegamentoipertestuale"/>
                <w:rFonts w:ascii="Times New Roman" w:hAnsi="Times New Roman" w:cs="Times New Roman"/>
                <w:noProof/>
              </w:rPr>
              <w:t>3.1.2 Architettura e funzionamento di kubernetes</w:t>
            </w:r>
            <w:r w:rsidR="00070E80">
              <w:rPr>
                <w:noProof/>
                <w:webHidden/>
              </w:rPr>
              <w:tab/>
            </w:r>
            <w:r w:rsidR="00070E80">
              <w:rPr>
                <w:noProof/>
                <w:webHidden/>
              </w:rPr>
              <w:fldChar w:fldCharType="begin"/>
            </w:r>
            <w:r w:rsidR="00070E80">
              <w:rPr>
                <w:noProof/>
                <w:webHidden/>
              </w:rPr>
              <w:instrText xml:space="preserve"> PAGEREF _Toc5982618 \h </w:instrText>
            </w:r>
            <w:r w:rsidR="00070E80">
              <w:rPr>
                <w:noProof/>
                <w:webHidden/>
              </w:rPr>
            </w:r>
            <w:r w:rsidR="00070E80">
              <w:rPr>
                <w:noProof/>
                <w:webHidden/>
              </w:rPr>
              <w:fldChar w:fldCharType="separate"/>
            </w:r>
            <w:r w:rsidR="00070E80">
              <w:rPr>
                <w:noProof/>
                <w:webHidden/>
              </w:rPr>
              <w:t>41</w:t>
            </w:r>
            <w:r w:rsidR="00070E80">
              <w:rPr>
                <w:noProof/>
                <w:webHidden/>
              </w:rPr>
              <w:fldChar w:fldCharType="end"/>
            </w:r>
          </w:hyperlink>
        </w:p>
        <w:p w14:paraId="09E038E6" w14:textId="7A93B21D" w:rsidR="00070E80" w:rsidRDefault="009E135E">
          <w:pPr>
            <w:pStyle w:val="Sommario3"/>
            <w:tabs>
              <w:tab w:val="right" w:leader="dot" w:pos="8210"/>
            </w:tabs>
            <w:rPr>
              <w:noProof/>
              <w:lang w:eastAsia="it-IT"/>
            </w:rPr>
          </w:pPr>
          <w:hyperlink w:anchor="_Toc5982619" w:history="1">
            <w:r w:rsidR="00070E80" w:rsidRPr="00D02A4F">
              <w:rPr>
                <w:rStyle w:val="Collegamentoipertestuale"/>
                <w:rFonts w:ascii="Times New Roman" w:hAnsi="Times New Roman" w:cs="Times New Roman"/>
                <w:noProof/>
              </w:rPr>
              <w:t>3.1.3 Possibili Sviluppi futuri dell’elaborato</w:t>
            </w:r>
            <w:r w:rsidR="00070E80">
              <w:rPr>
                <w:noProof/>
                <w:webHidden/>
              </w:rPr>
              <w:tab/>
            </w:r>
            <w:r w:rsidR="00070E80">
              <w:rPr>
                <w:noProof/>
                <w:webHidden/>
              </w:rPr>
              <w:fldChar w:fldCharType="begin"/>
            </w:r>
            <w:r w:rsidR="00070E80">
              <w:rPr>
                <w:noProof/>
                <w:webHidden/>
              </w:rPr>
              <w:instrText xml:space="preserve"> PAGEREF _Toc5982619 \h </w:instrText>
            </w:r>
            <w:r w:rsidR="00070E80">
              <w:rPr>
                <w:noProof/>
                <w:webHidden/>
              </w:rPr>
            </w:r>
            <w:r w:rsidR="00070E80">
              <w:rPr>
                <w:noProof/>
                <w:webHidden/>
              </w:rPr>
              <w:fldChar w:fldCharType="separate"/>
            </w:r>
            <w:r w:rsidR="00070E80">
              <w:rPr>
                <w:noProof/>
                <w:webHidden/>
              </w:rPr>
              <w:t>44</w:t>
            </w:r>
            <w:r w:rsidR="00070E80">
              <w:rPr>
                <w:noProof/>
                <w:webHidden/>
              </w:rPr>
              <w:fldChar w:fldCharType="end"/>
            </w:r>
          </w:hyperlink>
        </w:p>
        <w:p w14:paraId="79F390E4" w14:textId="4D9F7C04" w:rsidR="00070E80" w:rsidRDefault="009E135E">
          <w:pPr>
            <w:pStyle w:val="Sommario1"/>
            <w:tabs>
              <w:tab w:val="right" w:leader="dot" w:pos="8210"/>
            </w:tabs>
            <w:rPr>
              <w:noProof/>
              <w:lang w:eastAsia="it-IT"/>
            </w:rPr>
          </w:pPr>
          <w:hyperlink w:anchor="_Toc5982620" w:history="1">
            <w:r w:rsidR="00070E80" w:rsidRPr="00D02A4F">
              <w:rPr>
                <w:rStyle w:val="Collegamentoipertestuale"/>
                <w:noProof/>
                <w:lang w:val="en-US"/>
              </w:rPr>
              <w:t>Bibliografia</w:t>
            </w:r>
            <w:r w:rsidR="00070E80">
              <w:rPr>
                <w:noProof/>
                <w:webHidden/>
              </w:rPr>
              <w:tab/>
            </w:r>
            <w:r w:rsidR="00070E80">
              <w:rPr>
                <w:noProof/>
                <w:webHidden/>
              </w:rPr>
              <w:fldChar w:fldCharType="begin"/>
            </w:r>
            <w:r w:rsidR="00070E80">
              <w:rPr>
                <w:noProof/>
                <w:webHidden/>
              </w:rPr>
              <w:instrText xml:space="preserve"> PAGEREF _Toc5982620 \h </w:instrText>
            </w:r>
            <w:r w:rsidR="00070E80">
              <w:rPr>
                <w:noProof/>
                <w:webHidden/>
              </w:rPr>
            </w:r>
            <w:r w:rsidR="00070E80">
              <w:rPr>
                <w:noProof/>
                <w:webHidden/>
              </w:rPr>
              <w:fldChar w:fldCharType="separate"/>
            </w:r>
            <w:r w:rsidR="00070E80">
              <w:rPr>
                <w:noProof/>
                <w:webHidden/>
              </w:rPr>
              <w:t>46</w:t>
            </w:r>
            <w:r w:rsidR="00070E80">
              <w:rPr>
                <w:noProof/>
                <w:webHidden/>
              </w:rPr>
              <w:fldChar w:fldCharType="end"/>
            </w:r>
          </w:hyperlink>
        </w:p>
        <w:p w14:paraId="733CA1A3" w14:textId="24BD7570" w:rsidR="005E2B55" w:rsidRDefault="00AD7575" w:rsidP="00562434">
          <w:pPr>
            <w:spacing w:line="360" w:lineRule="auto"/>
          </w:pPr>
          <w:r w:rsidRPr="00562434">
            <w:rPr>
              <w:rFonts w:ascii="Times New Roman" w:hAnsi="Times New Roman" w:cs="Times New Roman"/>
              <w:b/>
              <w:bCs/>
            </w:rPr>
            <w:fldChar w:fldCharType="end"/>
          </w:r>
        </w:p>
      </w:sdtContent>
    </w:sdt>
    <w:p w14:paraId="4E21609C" w14:textId="77777777" w:rsidR="005E2B55" w:rsidRDefault="005E2B55"/>
    <w:p w14:paraId="76164CF2" w14:textId="77777777" w:rsidR="005E2B55" w:rsidRDefault="005E2B55"/>
    <w:p w14:paraId="2C81BE19" w14:textId="77777777" w:rsidR="005E2B55" w:rsidRDefault="005E2B55"/>
    <w:p w14:paraId="6022E0FD" w14:textId="77777777" w:rsidR="005E2B55" w:rsidRDefault="005E2B55"/>
    <w:p w14:paraId="616521E0" w14:textId="77777777" w:rsidR="005E2B55" w:rsidRDefault="005E2B55"/>
    <w:p w14:paraId="22DC5205" w14:textId="77777777" w:rsidR="005E2B55" w:rsidRDefault="005E2B55"/>
    <w:p w14:paraId="27C6478D" w14:textId="77777777" w:rsidR="005E2B55" w:rsidRDefault="005E2B55"/>
    <w:p w14:paraId="16AE31E7" w14:textId="77777777" w:rsidR="005E2B55" w:rsidRDefault="005E2B55"/>
    <w:p w14:paraId="7B04462F" w14:textId="77777777" w:rsidR="005E2B55" w:rsidRDefault="005E2B55"/>
    <w:p w14:paraId="645D9B47" w14:textId="77777777" w:rsidR="005E2B55" w:rsidRDefault="005E2B55"/>
    <w:p w14:paraId="000353AE" w14:textId="77777777" w:rsidR="005E2B55" w:rsidRDefault="005E2B55"/>
    <w:p w14:paraId="1BCF5E45" w14:textId="77777777" w:rsidR="005E2B55" w:rsidRDefault="005E2B55"/>
    <w:p w14:paraId="7217195B" w14:textId="77777777" w:rsidR="005E2B55" w:rsidRDefault="005E2B55"/>
    <w:p w14:paraId="2C5AA475" w14:textId="77777777" w:rsidR="005E2B55" w:rsidRDefault="005E2B55"/>
    <w:p w14:paraId="0E2E4AD7" w14:textId="77777777" w:rsidR="005E2B55" w:rsidRDefault="005E2B55"/>
    <w:p w14:paraId="298D2799" w14:textId="77777777" w:rsidR="005E2B55" w:rsidRDefault="005E2B55"/>
    <w:p w14:paraId="313459B9" w14:textId="77777777" w:rsidR="005E2B55" w:rsidRDefault="005E2B55"/>
    <w:p w14:paraId="2CB4EE4F" w14:textId="77777777" w:rsidR="005E2B55" w:rsidRDefault="005E2B55"/>
    <w:p w14:paraId="5F41804F" w14:textId="4062E340" w:rsidR="005E2B55" w:rsidRDefault="005E2B55">
      <w:r>
        <w:br w:type="page"/>
      </w:r>
    </w:p>
    <w:p w14:paraId="37406F03" w14:textId="29855333" w:rsidR="00AD7575" w:rsidRPr="00C84923" w:rsidRDefault="00AD7575" w:rsidP="00C84923">
      <w:pPr>
        <w:pStyle w:val="Titolo1"/>
        <w:rPr>
          <w:rFonts w:ascii="Times New Roman" w:hAnsi="Times New Roman" w:cs="Times New Roman"/>
        </w:rPr>
      </w:pPr>
      <w:bookmarkStart w:id="0" w:name="_Toc5982601"/>
      <w:r w:rsidRPr="00C84923">
        <w:rPr>
          <w:rFonts w:ascii="Times New Roman" w:hAnsi="Times New Roman" w:cs="Times New Roman"/>
          <w:color w:val="000000" w:themeColor="text1"/>
        </w:rPr>
        <w:lastRenderedPageBreak/>
        <w:t>Introduz</w:t>
      </w:r>
      <w:r w:rsidR="005E2B55">
        <w:rPr>
          <w:rFonts w:ascii="Times New Roman" w:hAnsi="Times New Roman" w:cs="Times New Roman"/>
          <w:color w:val="000000" w:themeColor="text1"/>
        </w:rPr>
        <w:t>i</w:t>
      </w:r>
      <w:r w:rsidRPr="00C84923">
        <w:rPr>
          <w:rFonts w:ascii="Times New Roman" w:hAnsi="Times New Roman" w:cs="Times New Roman"/>
          <w:color w:val="000000" w:themeColor="text1"/>
        </w:rPr>
        <w:t>one</w:t>
      </w:r>
      <w:bookmarkEnd w:id="0"/>
      <w:r w:rsidRPr="00C84923">
        <w:rPr>
          <w:rFonts w:ascii="Times New Roman" w:hAnsi="Times New Roman" w:cs="Times New Roman"/>
        </w:rPr>
        <w:br/>
      </w:r>
    </w:p>
    <w:p w14:paraId="3DEF8C39" w14:textId="378A9118" w:rsidR="00AD7575" w:rsidRPr="00090845" w:rsidRDefault="00AD7575" w:rsidP="00963080">
      <w:pPr>
        <w:spacing w:line="360" w:lineRule="auto"/>
        <w:jc w:val="both"/>
        <w:rPr>
          <w:rFonts w:ascii="Times New Roman" w:hAnsi="Times New Roman" w:cs="Times New Roman"/>
          <w:sz w:val="24"/>
          <w:szCs w:val="24"/>
        </w:rPr>
      </w:pPr>
      <w:r w:rsidRPr="00090845">
        <w:rPr>
          <w:rFonts w:ascii="Times New Roman" w:hAnsi="Times New Roman" w:cs="Times New Roman"/>
          <w:sz w:val="24"/>
          <w:szCs w:val="24"/>
        </w:rPr>
        <w:t>La quantità di dati digitalizzati raddoppia ogni anno, oltre il 98% di tutte le informazioni del mondo</w:t>
      </w:r>
      <w:r w:rsidR="004A1046">
        <w:rPr>
          <w:rFonts w:ascii="Times New Roman" w:hAnsi="Times New Roman" w:cs="Times New Roman"/>
          <w:sz w:val="24"/>
          <w:szCs w:val="24"/>
        </w:rPr>
        <w:t xml:space="preserve"> è disponibile</w:t>
      </w:r>
      <w:r w:rsidRPr="00090845">
        <w:rPr>
          <w:rFonts w:ascii="Times New Roman" w:hAnsi="Times New Roman" w:cs="Times New Roman"/>
          <w:sz w:val="24"/>
          <w:szCs w:val="24"/>
        </w:rPr>
        <w:t xml:space="preserve"> in formato digitale e in parte accessibile da chiunque. </w:t>
      </w:r>
      <w:r w:rsidRPr="00090845">
        <w:rPr>
          <w:rFonts w:ascii="Times New Roman" w:hAnsi="Times New Roman" w:cs="Times New Roman"/>
          <w:sz w:val="24"/>
          <w:szCs w:val="24"/>
          <w:lang w:val="en-GB"/>
        </w:rPr>
        <w:t xml:space="preserve">Bernard Marr in un </w:t>
      </w:r>
      <w:proofErr w:type="spellStart"/>
      <w:r w:rsidRPr="00090845">
        <w:rPr>
          <w:rFonts w:ascii="Times New Roman" w:hAnsi="Times New Roman" w:cs="Times New Roman"/>
          <w:sz w:val="24"/>
          <w:szCs w:val="24"/>
          <w:lang w:val="en-GB"/>
        </w:rPr>
        <w:t>articolo</w:t>
      </w:r>
      <w:proofErr w:type="spellEnd"/>
      <w:r w:rsidRPr="00090845">
        <w:rPr>
          <w:rFonts w:ascii="Times New Roman" w:hAnsi="Times New Roman" w:cs="Times New Roman"/>
          <w:sz w:val="24"/>
          <w:szCs w:val="24"/>
          <w:lang w:val="en-GB"/>
        </w:rPr>
        <w:t xml:space="preserve"> </w:t>
      </w:r>
      <w:proofErr w:type="spellStart"/>
      <w:r w:rsidRPr="00090845">
        <w:rPr>
          <w:rFonts w:ascii="Times New Roman" w:hAnsi="Times New Roman" w:cs="Times New Roman"/>
          <w:sz w:val="24"/>
          <w:szCs w:val="24"/>
          <w:lang w:val="en-GB"/>
        </w:rPr>
        <w:t>scritto</w:t>
      </w:r>
      <w:proofErr w:type="spellEnd"/>
      <w:r w:rsidRPr="00090845">
        <w:rPr>
          <w:rFonts w:ascii="Times New Roman" w:hAnsi="Times New Roman" w:cs="Times New Roman"/>
          <w:sz w:val="24"/>
          <w:szCs w:val="24"/>
          <w:lang w:val="en-GB"/>
        </w:rPr>
        <w:t xml:space="preserve"> per Forbes “</w:t>
      </w:r>
      <w:r w:rsidRPr="00090845">
        <w:rPr>
          <w:rFonts w:ascii="Times New Roman" w:hAnsi="Times New Roman" w:cs="Times New Roman"/>
          <w:i/>
          <w:sz w:val="24"/>
          <w:szCs w:val="24"/>
          <w:lang w:val="en-GB"/>
        </w:rPr>
        <w:t xml:space="preserve">How Much Data Do We Create Every Day? </w:t>
      </w:r>
      <w:r w:rsidRPr="00090845">
        <w:rPr>
          <w:rFonts w:ascii="Times New Roman" w:hAnsi="Times New Roman" w:cs="Times New Roman"/>
          <w:i/>
          <w:sz w:val="24"/>
          <w:szCs w:val="24"/>
        </w:rPr>
        <w:t>The Mind-</w:t>
      </w:r>
      <w:proofErr w:type="spellStart"/>
      <w:r w:rsidRPr="00090845">
        <w:rPr>
          <w:rFonts w:ascii="Times New Roman" w:hAnsi="Times New Roman" w:cs="Times New Roman"/>
          <w:i/>
          <w:sz w:val="24"/>
          <w:szCs w:val="24"/>
        </w:rPr>
        <w:t>Blowing</w:t>
      </w:r>
      <w:proofErr w:type="spellEnd"/>
      <w:r w:rsidRPr="00090845">
        <w:rPr>
          <w:rFonts w:ascii="Times New Roman" w:hAnsi="Times New Roman" w:cs="Times New Roman"/>
          <w:i/>
          <w:sz w:val="24"/>
          <w:szCs w:val="24"/>
        </w:rPr>
        <w:t xml:space="preserve"> </w:t>
      </w:r>
      <w:proofErr w:type="spellStart"/>
      <w:r w:rsidRPr="00090845">
        <w:rPr>
          <w:rFonts w:ascii="Times New Roman" w:hAnsi="Times New Roman" w:cs="Times New Roman"/>
          <w:i/>
          <w:sz w:val="24"/>
          <w:szCs w:val="24"/>
        </w:rPr>
        <w:t>Stats</w:t>
      </w:r>
      <w:proofErr w:type="spellEnd"/>
      <w:r w:rsidRPr="00090845">
        <w:rPr>
          <w:rFonts w:ascii="Times New Roman" w:hAnsi="Times New Roman" w:cs="Times New Roman"/>
          <w:i/>
          <w:sz w:val="24"/>
          <w:szCs w:val="24"/>
        </w:rPr>
        <w:t xml:space="preserve"> </w:t>
      </w:r>
      <w:proofErr w:type="spellStart"/>
      <w:r w:rsidRPr="00090845">
        <w:rPr>
          <w:rFonts w:ascii="Times New Roman" w:hAnsi="Times New Roman" w:cs="Times New Roman"/>
          <w:i/>
          <w:sz w:val="24"/>
          <w:szCs w:val="24"/>
        </w:rPr>
        <w:t>Everyone</w:t>
      </w:r>
      <w:proofErr w:type="spellEnd"/>
      <w:r w:rsidRPr="00090845">
        <w:rPr>
          <w:rFonts w:ascii="Times New Roman" w:hAnsi="Times New Roman" w:cs="Times New Roman"/>
          <w:i/>
          <w:sz w:val="24"/>
          <w:szCs w:val="24"/>
        </w:rPr>
        <w:t xml:space="preserve"> </w:t>
      </w:r>
      <w:proofErr w:type="spellStart"/>
      <w:r w:rsidRPr="00090845">
        <w:rPr>
          <w:rFonts w:ascii="Times New Roman" w:hAnsi="Times New Roman" w:cs="Times New Roman"/>
          <w:i/>
          <w:sz w:val="24"/>
          <w:szCs w:val="24"/>
        </w:rPr>
        <w:t>Should</w:t>
      </w:r>
      <w:proofErr w:type="spellEnd"/>
      <w:r w:rsidRPr="00090845">
        <w:rPr>
          <w:rFonts w:ascii="Times New Roman" w:hAnsi="Times New Roman" w:cs="Times New Roman"/>
          <w:i/>
          <w:sz w:val="24"/>
          <w:szCs w:val="24"/>
        </w:rPr>
        <w:t xml:space="preserve"> Read</w:t>
      </w:r>
      <w:r w:rsidRPr="00090845">
        <w:rPr>
          <w:rFonts w:ascii="Times New Roman" w:hAnsi="Times New Roman" w:cs="Times New Roman"/>
          <w:sz w:val="24"/>
          <w:szCs w:val="24"/>
        </w:rPr>
        <w:t>”</w:t>
      </w:r>
      <w:sdt>
        <w:sdtPr>
          <w:rPr>
            <w:rFonts w:ascii="Times New Roman" w:hAnsi="Times New Roman" w:cs="Times New Roman"/>
            <w:sz w:val="24"/>
            <w:szCs w:val="24"/>
          </w:rPr>
          <w:id w:val="1088659435"/>
          <w:citation/>
        </w:sdtPr>
        <w:sdtContent>
          <w:r w:rsidR="00EB20A1">
            <w:rPr>
              <w:rFonts w:ascii="Times New Roman" w:hAnsi="Times New Roman" w:cs="Times New Roman"/>
              <w:sz w:val="24"/>
              <w:szCs w:val="24"/>
            </w:rPr>
            <w:fldChar w:fldCharType="begin"/>
          </w:r>
          <w:r w:rsidR="009336D1">
            <w:rPr>
              <w:rFonts w:ascii="Times New Roman" w:hAnsi="Times New Roman" w:cs="Times New Roman"/>
              <w:sz w:val="24"/>
              <w:szCs w:val="24"/>
            </w:rPr>
            <w:instrText xml:space="preserve">CITATION 1 \l 1040 </w:instrText>
          </w:r>
          <w:r w:rsidR="00EB20A1">
            <w:rPr>
              <w:rFonts w:ascii="Times New Roman" w:hAnsi="Times New Roman" w:cs="Times New Roman"/>
              <w:sz w:val="24"/>
              <w:szCs w:val="24"/>
            </w:rPr>
            <w:fldChar w:fldCharType="separate"/>
          </w:r>
          <w:r w:rsidR="00070E80">
            <w:rPr>
              <w:rFonts w:ascii="Times New Roman" w:hAnsi="Times New Roman" w:cs="Times New Roman"/>
              <w:noProof/>
              <w:sz w:val="24"/>
              <w:szCs w:val="24"/>
            </w:rPr>
            <w:t xml:space="preserve"> </w:t>
          </w:r>
          <w:r w:rsidR="00070E80" w:rsidRPr="00070E80">
            <w:rPr>
              <w:rFonts w:ascii="Times New Roman" w:hAnsi="Times New Roman" w:cs="Times New Roman"/>
              <w:noProof/>
              <w:sz w:val="24"/>
              <w:szCs w:val="24"/>
            </w:rPr>
            <w:t>(Marr, 2018)</w:t>
          </w:r>
          <w:r w:rsidR="00EB20A1">
            <w:rPr>
              <w:rFonts w:ascii="Times New Roman" w:hAnsi="Times New Roman" w:cs="Times New Roman"/>
              <w:sz w:val="24"/>
              <w:szCs w:val="24"/>
            </w:rPr>
            <w:fldChar w:fldCharType="end"/>
          </w:r>
        </w:sdtContent>
      </w:sdt>
      <w:r w:rsidRPr="00090845">
        <w:rPr>
          <w:rFonts w:ascii="Times New Roman" w:hAnsi="Times New Roman" w:cs="Times New Roman"/>
          <w:sz w:val="24"/>
          <w:szCs w:val="24"/>
        </w:rPr>
        <w:t xml:space="preserve"> riassume una serie di statistiche interessanti per capire il fenomeno e il volume indescrivibile di dati che collezioniamo continuamente, come comunità mondiale, in formato digita</w:t>
      </w:r>
      <w:r w:rsidR="004A1046">
        <w:rPr>
          <w:rFonts w:ascii="Times New Roman" w:hAnsi="Times New Roman" w:cs="Times New Roman"/>
          <w:sz w:val="24"/>
          <w:szCs w:val="24"/>
        </w:rPr>
        <w:t>le. Di seguito alcuni dati significativi</w:t>
      </w:r>
      <w:r w:rsidRPr="00090845">
        <w:rPr>
          <w:rFonts w:ascii="Times New Roman" w:hAnsi="Times New Roman" w:cs="Times New Roman"/>
          <w:sz w:val="24"/>
          <w:szCs w:val="24"/>
        </w:rPr>
        <w:t>:</w:t>
      </w:r>
    </w:p>
    <w:p w14:paraId="29E34126" w14:textId="77777777" w:rsidR="00AD7575" w:rsidRPr="00090845" w:rsidRDefault="00AD7575" w:rsidP="00963080">
      <w:pPr>
        <w:pStyle w:val="Paragrafoelenco"/>
        <w:numPr>
          <w:ilvl w:val="0"/>
          <w:numId w:val="1"/>
        </w:numPr>
        <w:spacing w:line="360" w:lineRule="auto"/>
        <w:jc w:val="both"/>
        <w:rPr>
          <w:rFonts w:ascii="Times New Roman" w:hAnsi="Times New Roman" w:cs="Times New Roman"/>
          <w:sz w:val="24"/>
          <w:szCs w:val="24"/>
        </w:rPr>
      </w:pPr>
      <w:r w:rsidRPr="00090845">
        <w:rPr>
          <w:rFonts w:ascii="Times New Roman" w:hAnsi="Times New Roman" w:cs="Times New Roman"/>
          <w:sz w:val="24"/>
          <w:szCs w:val="24"/>
        </w:rPr>
        <w:t>Circa 3.7 miliardi di persone hanno accesso a internet sull’intero pianeta</w:t>
      </w:r>
    </w:p>
    <w:p w14:paraId="0E470B80" w14:textId="77777777" w:rsidR="00AD7575" w:rsidRPr="00090845" w:rsidRDefault="00AD7575" w:rsidP="00963080">
      <w:pPr>
        <w:pStyle w:val="Paragrafoelenco"/>
        <w:numPr>
          <w:ilvl w:val="0"/>
          <w:numId w:val="1"/>
        </w:numPr>
        <w:spacing w:line="360" w:lineRule="auto"/>
        <w:jc w:val="both"/>
        <w:rPr>
          <w:rFonts w:ascii="Times New Roman" w:hAnsi="Times New Roman" w:cs="Times New Roman"/>
          <w:sz w:val="24"/>
          <w:szCs w:val="24"/>
        </w:rPr>
      </w:pPr>
      <w:r w:rsidRPr="00090845">
        <w:rPr>
          <w:rFonts w:ascii="Times New Roman" w:hAnsi="Times New Roman" w:cs="Times New Roman"/>
          <w:sz w:val="24"/>
          <w:szCs w:val="24"/>
        </w:rPr>
        <w:t>Ogni minuto circa 4.200.000 video vengono visualizzati su You Tube</w:t>
      </w:r>
    </w:p>
    <w:p w14:paraId="5690E5EC" w14:textId="77777777" w:rsidR="00AD7575" w:rsidRPr="00090845" w:rsidRDefault="00AD7575" w:rsidP="00963080">
      <w:pPr>
        <w:pStyle w:val="Paragrafoelenco"/>
        <w:numPr>
          <w:ilvl w:val="0"/>
          <w:numId w:val="1"/>
        </w:numPr>
        <w:spacing w:line="360" w:lineRule="auto"/>
        <w:jc w:val="both"/>
        <w:rPr>
          <w:rFonts w:ascii="Times New Roman" w:hAnsi="Times New Roman" w:cs="Times New Roman"/>
          <w:sz w:val="24"/>
          <w:szCs w:val="24"/>
        </w:rPr>
      </w:pPr>
      <w:r w:rsidRPr="00090845">
        <w:rPr>
          <w:rFonts w:ascii="Times New Roman" w:hAnsi="Times New Roman" w:cs="Times New Roman"/>
          <w:sz w:val="24"/>
          <w:szCs w:val="24"/>
        </w:rPr>
        <w:t xml:space="preserve">Sono previsti 200 miliardi di dispositivi connessi entro il 2020 per le connessioni Internet Of </w:t>
      </w:r>
      <w:proofErr w:type="spellStart"/>
      <w:r w:rsidRPr="00090845">
        <w:rPr>
          <w:rFonts w:ascii="Times New Roman" w:hAnsi="Times New Roman" w:cs="Times New Roman"/>
          <w:sz w:val="24"/>
          <w:szCs w:val="24"/>
        </w:rPr>
        <w:t>Things</w:t>
      </w:r>
      <w:proofErr w:type="spellEnd"/>
      <w:r w:rsidRPr="00090845">
        <w:rPr>
          <w:rFonts w:ascii="Times New Roman" w:hAnsi="Times New Roman" w:cs="Times New Roman"/>
          <w:sz w:val="24"/>
          <w:szCs w:val="24"/>
        </w:rPr>
        <w:t xml:space="preserve"> (IoT)</w:t>
      </w:r>
    </w:p>
    <w:p w14:paraId="0FD15FF6" w14:textId="77777777" w:rsidR="00AD7575" w:rsidRPr="00090845" w:rsidRDefault="00AD7575" w:rsidP="00963080">
      <w:pPr>
        <w:pStyle w:val="Paragrafoelenco"/>
        <w:numPr>
          <w:ilvl w:val="0"/>
          <w:numId w:val="1"/>
        </w:numPr>
        <w:spacing w:line="360" w:lineRule="auto"/>
        <w:jc w:val="both"/>
        <w:rPr>
          <w:rFonts w:ascii="Times New Roman" w:hAnsi="Times New Roman" w:cs="Times New Roman"/>
          <w:sz w:val="24"/>
          <w:szCs w:val="24"/>
        </w:rPr>
      </w:pPr>
      <w:r w:rsidRPr="00090845">
        <w:rPr>
          <w:rFonts w:ascii="Times New Roman" w:hAnsi="Times New Roman" w:cs="Times New Roman"/>
          <w:sz w:val="24"/>
          <w:szCs w:val="24"/>
        </w:rPr>
        <w:t>Google arriva a processare 40.000 ricerche al secondo, circa 3.5 miliardi di ricerche al giorno</w:t>
      </w:r>
    </w:p>
    <w:p w14:paraId="3EDC7714" w14:textId="578E692A" w:rsidR="00D46197" w:rsidRDefault="00FE46B2" w:rsidP="009630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processo di trasformazione di questi dati in informazioni utili e utilizzabili è definito </w:t>
      </w:r>
      <w:proofErr w:type="spellStart"/>
      <w:r>
        <w:rPr>
          <w:rFonts w:ascii="Times New Roman" w:hAnsi="Times New Roman" w:cs="Times New Roman"/>
          <w:sz w:val="24"/>
          <w:szCs w:val="24"/>
        </w:rPr>
        <w:t>datizzazione</w:t>
      </w:r>
      <w:proofErr w:type="spellEnd"/>
      <w:r>
        <w:rPr>
          <w:rFonts w:ascii="Times New Roman" w:hAnsi="Times New Roman" w:cs="Times New Roman"/>
          <w:sz w:val="24"/>
          <w:szCs w:val="24"/>
        </w:rPr>
        <w:t xml:space="preserve"> e include tutte quelle attività che permettono di collezionare, identificare, analizzare e utilizzare questa mole disordinata e eterogenea di dati. </w:t>
      </w:r>
      <w:r w:rsidR="007F2B66" w:rsidRPr="00090845">
        <w:rPr>
          <w:rFonts w:ascii="Times New Roman" w:hAnsi="Times New Roman" w:cs="Times New Roman"/>
          <w:sz w:val="24"/>
          <w:szCs w:val="24"/>
        </w:rPr>
        <w:t>Tutte queste informazioni viaggiano in rete, una rete sempre più complessa e strutturata che d</w:t>
      </w:r>
      <w:r w:rsidR="00E35364" w:rsidRPr="00090845">
        <w:rPr>
          <w:rFonts w:ascii="Times New Roman" w:hAnsi="Times New Roman" w:cs="Times New Roman"/>
          <w:sz w:val="24"/>
          <w:szCs w:val="24"/>
        </w:rPr>
        <w:t>eve</w:t>
      </w:r>
      <w:r w:rsidR="007F2B66" w:rsidRPr="00090845">
        <w:rPr>
          <w:rFonts w:ascii="Times New Roman" w:hAnsi="Times New Roman" w:cs="Times New Roman"/>
          <w:sz w:val="24"/>
          <w:szCs w:val="24"/>
        </w:rPr>
        <w:t xml:space="preserve"> ga</w:t>
      </w:r>
      <w:r w:rsidR="00AD0B0A" w:rsidRPr="00090845">
        <w:rPr>
          <w:rFonts w:ascii="Times New Roman" w:hAnsi="Times New Roman" w:cs="Times New Roman"/>
          <w:sz w:val="24"/>
          <w:szCs w:val="24"/>
        </w:rPr>
        <w:t>rantire prestazioni</w:t>
      </w:r>
      <w:r w:rsidR="00E35364" w:rsidRPr="00090845">
        <w:rPr>
          <w:rFonts w:ascii="Times New Roman" w:hAnsi="Times New Roman" w:cs="Times New Roman"/>
          <w:sz w:val="24"/>
          <w:szCs w:val="24"/>
        </w:rPr>
        <w:t xml:space="preserve"> </w:t>
      </w:r>
      <w:r w:rsidR="00DF6A9A">
        <w:rPr>
          <w:rFonts w:ascii="Times New Roman" w:hAnsi="Times New Roman" w:cs="Times New Roman"/>
          <w:sz w:val="24"/>
          <w:szCs w:val="24"/>
        </w:rPr>
        <w:t>eccezionali</w:t>
      </w:r>
      <w:r w:rsidR="00AD0B0A" w:rsidRPr="00090845">
        <w:rPr>
          <w:rFonts w:ascii="Times New Roman" w:hAnsi="Times New Roman" w:cs="Times New Roman"/>
          <w:sz w:val="24"/>
          <w:szCs w:val="24"/>
        </w:rPr>
        <w:t xml:space="preserve">, per </w:t>
      </w:r>
      <w:r w:rsidR="00E35364" w:rsidRPr="00090845">
        <w:rPr>
          <w:rFonts w:ascii="Times New Roman" w:hAnsi="Times New Roman" w:cs="Times New Roman"/>
          <w:sz w:val="24"/>
          <w:szCs w:val="24"/>
        </w:rPr>
        <w:t>accontentare</w:t>
      </w:r>
      <w:r w:rsidR="00AD0B0A" w:rsidRPr="00090845">
        <w:rPr>
          <w:rFonts w:ascii="Times New Roman" w:hAnsi="Times New Roman" w:cs="Times New Roman"/>
          <w:sz w:val="24"/>
          <w:szCs w:val="24"/>
        </w:rPr>
        <w:t xml:space="preserve"> un’utenza “viziata” da servizi</w:t>
      </w:r>
      <w:r w:rsidR="00470A12" w:rsidRPr="00090845">
        <w:rPr>
          <w:rFonts w:ascii="Times New Roman" w:hAnsi="Times New Roman" w:cs="Times New Roman"/>
          <w:sz w:val="24"/>
          <w:szCs w:val="24"/>
        </w:rPr>
        <w:t xml:space="preserve"> ad alto carico trasmissivo e con caratteristiche di latenza prioritarie</w:t>
      </w:r>
      <w:r w:rsidR="00E35364" w:rsidRPr="00090845">
        <w:rPr>
          <w:rFonts w:ascii="Times New Roman" w:hAnsi="Times New Roman" w:cs="Times New Roman"/>
          <w:sz w:val="24"/>
          <w:szCs w:val="24"/>
        </w:rPr>
        <w:t xml:space="preserve"> ad esempio app di audio </w:t>
      </w:r>
      <w:r w:rsidR="00D81B6B">
        <w:rPr>
          <w:rFonts w:ascii="Times New Roman" w:hAnsi="Times New Roman" w:cs="Times New Roman"/>
          <w:sz w:val="24"/>
          <w:szCs w:val="24"/>
        </w:rPr>
        <w:t xml:space="preserve">streaming </w:t>
      </w:r>
      <w:r w:rsidR="00E35364" w:rsidRPr="00090845">
        <w:rPr>
          <w:rFonts w:ascii="Times New Roman" w:hAnsi="Times New Roman" w:cs="Times New Roman"/>
          <w:sz w:val="24"/>
          <w:szCs w:val="24"/>
        </w:rPr>
        <w:t xml:space="preserve">e video streaming quali </w:t>
      </w:r>
      <w:proofErr w:type="spellStart"/>
      <w:r w:rsidR="00E35364" w:rsidRPr="00090845">
        <w:rPr>
          <w:rFonts w:ascii="Times New Roman" w:hAnsi="Times New Roman" w:cs="Times New Roman"/>
          <w:sz w:val="24"/>
          <w:szCs w:val="24"/>
        </w:rPr>
        <w:t>Spotify</w:t>
      </w:r>
      <w:proofErr w:type="spellEnd"/>
      <w:r w:rsidR="00E35364" w:rsidRPr="00090845">
        <w:rPr>
          <w:rFonts w:ascii="Times New Roman" w:hAnsi="Times New Roman" w:cs="Times New Roman"/>
          <w:sz w:val="24"/>
          <w:szCs w:val="24"/>
        </w:rPr>
        <w:t xml:space="preserve">, Netflix o </w:t>
      </w:r>
      <w:proofErr w:type="spellStart"/>
      <w:r w:rsidR="00E35364" w:rsidRPr="00090845">
        <w:rPr>
          <w:rFonts w:ascii="Times New Roman" w:hAnsi="Times New Roman" w:cs="Times New Roman"/>
          <w:sz w:val="24"/>
          <w:szCs w:val="24"/>
        </w:rPr>
        <w:t>Dazn</w:t>
      </w:r>
      <w:proofErr w:type="spellEnd"/>
      <w:r w:rsidR="00E35364" w:rsidRPr="00090845">
        <w:rPr>
          <w:rFonts w:ascii="Times New Roman" w:hAnsi="Times New Roman" w:cs="Times New Roman"/>
          <w:sz w:val="24"/>
          <w:szCs w:val="24"/>
        </w:rPr>
        <w:t>.</w:t>
      </w:r>
      <w:r w:rsidR="00AD0B0A" w:rsidRPr="00090845">
        <w:rPr>
          <w:rFonts w:ascii="Times New Roman" w:hAnsi="Times New Roman" w:cs="Times New Roman"/>
          <w:sz w:val="24"/>
          <w:szCs w:val="24"/>
        </w:rPr>
        <w:t xml:space="preserve"> </w:t>
      </w:r>
      <w:r w:rsidR="00AD0B0A" w:rsidRPr="00090845">
        <w:rPr>
          <w:rFonts w:ascii="Times New Roman" w:hAnsi="Times New Roman" w:cs="Times New Roman"/>
          <w:sz w:val="24"/>
          <w:szCs w:val="24"/>
        </w:rPr>
        <w:br/>
        <w:t>Nella prima parte di questa tesi</w:t>
      </w:r>
      <w:r w:rsidR="00CD5FDD">
        <w:rPr>
          <w:rFonts w:ascii="Times New Roman" w:hAnsi="Times New Roman" w:cs="Times New Roman"/>
          <w:sz w:val="24"/>
          <w:szCs w:val="24"/>
        </w:rPr>
        <w:t xml:space="preserve"> si ripercorre</w:t>
      </w:r>
      <w:r w:rsidR="00D81B6B">
        <w:rPr>
          <w:rFonts w:ascii="Times New Roman" w:hAnsi="Times New Roman" w:cs="Times New Roman"/>
          <w:sz w:val="24"/>
          <w:szCs w:val="24"/>
        </w:rPr>
        <w:t xml:space="preserve"> la storia delle tecnologie di virtualizzazione in particolare quella dei software container, di cui </w:t>
      </w:r>
      <w:r w:rsidR="00CD5FDD">
        <w:rPr>
          <w:rFonts w:ascii="Times New Roman" w:hAnsi="Times New Roman" w:cs="Times New Roman"/>
          <w:sz w:val="24"/>
          <w:szCs w:val="24"/>
        </w:rPr>
        <w:t>si tratterà</w:t>
      </w:r>
      <w:r w:rsidR="00D81B6B">
        <w:rPr>
          <w:rFonts w:ascii="Times New Roman" w:hAnsi="Times New Roman" w:cs="Times New Roman"/>
          <w:sz w:val="24"/>
          <w:szCs w:val="24"/>
        </w:rPr>
        <w:t xml:space="preserve"> anche il funzionamento prendendo in esame nello specifico il sistema Docker. Nella seconda parte dell’elaborato </w:t>
      </w:r>
      <w:r w:rsidR="00CD5FDD">
        <w:rPr>
          <w:rFonts w:ascii="Times New Roman" w:hAnsi="Times New Roman" w:cs="Times New Roman"/>
          <w:sz w:val="24"/>
          <w:szCs w:val="24"/>
        </w:rPr>
        <w:t>si effettueranno</w:t>
      </w:r>
      <w:r w:rsidR="00602FAC">
        <w:rPr>
          <w:rFonts w:ascii="Times New Roman" w:hAnsi="Times New Roman" w:cs="Times New Roman"/>
          <w:sz w:val="24"/>
          <w:szCs w:val="24"/>
        </w:rPr>
        <w:t xml:space="preserve"> dei test con l’obiettivo di analizzare le prestazioni di un sistema</w:t>
      </w:r>
      <w:r w:rsidR="00297871">
        <w:rPr>
          <w:rFonts w:ascii="Times New Roman" w:hAnsi="Times New Roman" w:cs="Times New Roman"/>
          <w:sz w:val="24"/>
          <w:szCs w:val="24"/>
        </w:rPr>
        <w:t xml:space="preserve"> di calcolo che implementa software container per la</w:t>
      </w:r>
      <w:r w:rsidR="00021853">
        <w:rPr>
          <w:rFonts w:ascii="Times New Roman" w:hAnsi="Times New Roman" w:cs="Times New Roman"/>
          <w:sz w:val="24"/>
          <w:szCs w:val="24"/>
        </w:rPr>
        <w:t xml:space="preserve"> distribuzione di micro</w:t>
      </w:r>
      <w:r w:rsidR="00D46197">
        <w:rPr>
          <w:rFonts w:ascii="Times New Roman" w:hAnsi="Times New Roman" w:cs="Times New Roman"/>
          <w:sz w:val="24"/>
          <w:szCs w:val="24"/>
        </w:rPr>
        <w:t xml:space="preserve"> </w:t>
      </w:r>
      <w:r w:rsidR="00021853">
        <w:rPr>
          <w:rFonts w:ascii="Times New Roman" w:hAnsi="Times New Roman" w:cs="Times New Roman"/>
          <w:sz w:val="24"/>
          <w:szCs w:val="24"/>
        </w:rPr>
        <w:t>serviz</w:t>
      </w:r>
      <w:r w:rsidR="0092573B">
        <w:rPr>
          <w:rFonts w:ascii="Times New Roman" w:hAnsi="Times New Roman" w:cs="Times New Roman"/>
          <w:sz w:val="24"/>
          <w:szCs w:val="24"/>
        </w:rPr>
        <w:t xml:space="preserve">i. Una tecnologia dirompente </w:t>
      </w:r>
      <w:r w:rsidR="002D753F">
        <w:rPr>
          <w:rFonts w:ascii="Times New Roman" w:hAnsi="Times New Roman" w:cs="Times New Roman"/>
          <w:sz w:val="24"/>
          <w:szCs w:val="24"/>
        </w:rPr>
        <w:t>soprattutto</w:t>
      </w:r>
      <w:r w:rsidR="00B05B79">
        <w:rPr>
          <w:rFonts w:ascii="Times New Roman" w:hAnsi="Times New Roman" w:cs="Times New Roman"/>
          <w:sz w:val="24"/>
          <w:szCs w:val="24"/>
        </w:rPr>
        <w:t xml:space="preserve"> per i nuovi processi di cloud computing e di mobile </w:t>
      </w:r>
      <w:proofErr w:type="spellStart"/>
      <w:r w:rsidR="00B05B79">
        <w:rPr>
          <w:rFonts w:ascii="Times New Roman" w:hAnsi="Times New Roman" w:cs="Times New Roman"/>
          <w:sz w:val="24"/>
          <w:szCs w:val="24"/>
        </w:rPr>
        <w:t>edge</w:t>
      </w:r>
      <w:proofErr w:type="spellEnd"/>
      <w:r w:rsidR="00B05B79">
        <w:rPr>
          <w:rFonts w:ascii="Times New Roman" w:hAnsi="Times New Roman" w:cs="Times New Roman"/>
          <w:sz w:val="24"/>
          <w:szCs w:val="24"/>
        </w:rPr>
        <w:t xml:space="preserve"> computing (MEC)</w:t>
      </w:r>
      <w:r w:rsidR="002D5CB5">
        <w:rPr>
          <w:rFonts w:ascii="Times New Roman" w:hAnsi="Times New Roman" w:cs="Times New Roman"/>
          <w:sz w:val="24"/>
          <w:szCs w:val="24"/>
        </w:rPr>
        <w:t xml:space="preserve">, </w:t>
      </w:r>
      <w:r w:rsidR="00B24441">
        <w:rPr>
          <w:rFonts w:ascii="Times New Roman" w:hAnsi="Times New Roman" w:cs="Times New Roman"/>
          <w:sz w:val="24"/>
          <w:szCs w:val="24"/>
        </w:rPr>
        <w:t>che permett</w:t>
      </w:r>
      <w:r w:rsidR="001A55F5">
        <w:rPr>
          <w:rFonts w:ascii="Times New Roman" w:hAnsi="Times New Roman" w:cs="Times New Roman"/>
          <w:sz w:val="24"/>
          <w:szCs w:val="24"/>
        </w:rPr>
        <w:t>ono</w:t>
      </w:r>
      <w:r w:rsidR="00B24441">
        <w:rPr>
          <w:rFonts w:ascii="Times New Roman" w:hAnsi="Times New Roman" w:cs="Times New Roman"/>
          <w:sz w:val="24"/>
          <w:szCs w:val="24"/>
        </w:rPr>
        <w:t xml:space="preserve"> di spostare il carico computazionale del singolo dispositivo</w:t>
      </w:r>
      <w:r w:rsidR="001A55F5">
        <w:rPr>
          <w:rFonts w:ascii="Times New Roman" w:hAnsi="Times New Roman" w:cs="Times New Roman"/>
          <w:sz w:val="24"/>
          <w:szCs w:val="24"/>
        </w:rPr>
        <w:t xml:space="preserve"> in house</w:t>
      </w:r>
      <w:r w:rsidR="00B24441">
        <w:rPr>
          <w:rFonts w:ascii="Times New Roman" w:hAnsi="Times New Roman" w:cs="Times New Roman"/>
          <w:sz w:val="24"/>
          <w:szCs w:val="24"/>
        </w:rPr>
        <w:t xml:space="preserve"> a sistemi di calcolo remoti connessi in rete. </w:t>
      </w:r>
      <w:r w:rsidR="00B24441" w:rsidRPr="00B24441">
        <w:rPr>
          <w:rFonts w:ascii="Times New Roman" w:hAnsi="Times New Roman" w:cs="Times New Roman"/>
          <w:sz w:val="24"/>
          <w:szCs w:val="24"/>
        </w:rPr>
        <w:t xml:space="preserve">Servizi come Amazon Web Service, Google Cloud Platform o Microsoft </w:t>
      </w:r>
      <w:proofErr w:type="spellStart"/>
      <w:r w:rsidR="00B24441" w:rsidRPr="00B24441">
        <w:rPr>
          <w:rFonts w:ascii="Times New Roman" w:hAnsi="Times New Roman" w:cs="Times New Roman"/>
          <w:sz w:val="24"/>
          <w:szCs w:val="24"/>
        </w:rPr>
        <w:t>Azure</w:t>
      </w:r>
      <w:proofErr w:type="spellEnd"/>
      <w:r w:rsidR="00B24441" w:rsidRPr="00B24441">
        <w:rPr>
          <w:rFonts w:ascii="Times New Roman" w:hAnsi="Times New Roman" w:cs="Times New Roman"/>
          <w:sz w:val="24"/>
          <w:szCs w:val="24"/>
        </w:rPr>
        <w:t xml:space="preserve"> </w:t>
      </w:r>
      <w:r w:rsidR="00B24441" w:rsidRPr="00B24441">
        <w:rPr>
          <w:rFonts w:ascii="Times New Roman" w:hAnsi="Times New Roman" w:cs="Times New Roman"/>
          <w:sz w:val="24"/>
          <w:szCs w:val="24"/>
        </w:rPr>
        <w:lastRenderedPageBreak/>
        <w:t>Cloud permettono di</w:t>
      </w:r>
      <w:r w:rsidR="00B24441">
        <w:rPr>
          <w:rFonts w:ascii="Times New Roman" w:hAnsi="Times New Roman" w:cs="Times New Roman"/>
          <w:sz w:val="24"/>
          <w:szCs w:val="24"/>
        </w:rPr>
        <w:t xml:space="preserve"> focalizzare l’attenzione sull’applicativo in sviluppo, oggetto della produzione</w:t>
      </w:r>
      <w:r w:rsidR="001A55F5">
        <w:rPr>
          <w:rFonts w:ascii="Times New Roman" w:hAnsi="Times New Roman" w:cs="Times New Roman"/>
          <w:sz w:val="24"/>
          <w:szCs w:val="24"/>
        </w:rPr>
        <w:t xml:space="preserve"> per le software house</w:t>
      </w:r>
      <w:r w:rsidR="00B24441">
        <w:rPr>
          <w:rFonts w:ascii="Times New Roman" w:hAnsi="Times New Roman" w:cs="Times New Roman"/>
          <w:sz w:val="24"/>
          <w:szCs w:val="24"/>
        </w:rPr>
        <w:t xml:space="preserve">, sgravando </w:t>
      </w:r>
      <w:r w:rsidR="001A55F5">
        <w:rPr>
          <w:rFonts w:ascii="Times New Roman" w:hAnsi="Times New Roman" w:cs="Times New Roman"/>
          <w:sz w:val="24"/>
          <w:szCs w:val="24"/>
        </w:rPr>
        <w:t xml:space="preserve">le stesse di tutti quei compiti che non sono a valore aggiunto, come </w:t>
      </w:r>
      <w:r w:rsidR="008920DA">
        <w:rPr>
          <w:rFonts w:ascii="Times New Roman" w:hAnsi="Times New Roman" w:cs="Times New Roman"/>
          <w:sz w:val="24"/>
          <w:szCs w:val="24"/>
        </w:rPr>
        <w:t xml:space="preserve">la </w:t>
      </w:r>
      <w:r w:rsidR="001A55F5">
        <w:rPr>
          <w:rFonts w:ascii="Times New Roman" w:hAnsi="Times New Roman" w:cs="Times New Roman"/>
          <w:sz w:val="24"/>
          <w:szCs w:val="24"/>
        </w:rPr>
        <w:t xml:space="preserve">gestione dei server, </w:t>
      </w:r>
      <w:r w:rsidR="008920DA">
        <w:rPr>
          <w:rFonts w:ascii="Times New Roman" w:hAnsi="Times New Roman" w:cs="Times New Roman"/>
          <w:sz w:val="24"/>
          <w:szCs w:val="24"/>
        </w:rPr>
        <w:t xml:space="preserve">la </w:t>
      </w:r>
      <w:r w:rsidR="001A55F5">
        <w:rPr>
          <w:rFonts w:ascii="Times New Roman" w:hAnsi="Times New Roman" w:cs="Times New Roman"/>
          <w:sz w:val="24"/>
          <w:szCs w:val="24"/>
        </w:rPr>
        <w:t xml:space="preserve">gestione della scalabilità, </w:t>
      </w:r>
      <w:r w:rsidR="008920DA">
        <w:rPr>
          <w:rFonts w:ascii="Times New Roman" w:hAnsi="Times New Roman" w:cs="Times New Roman"/>
          <w:sz w:val="24"/>
          <w:szCs w:val="24"/>
        </w:rPr>
        <w:t xml:space="preserve">la </w:t>
      </w:r>
      <w:r w:rsidR="001A55F5">
        <w:rPr>
          <w:rFonts w:ascii="Times New Roman" w:hAnsi="Times New Roman" w:cs="Times New Roman"/>
          <w:sz w:val="24"/>
          <w:szCs w:val="24"/>
        </w:rPr>
        <w:t xml:space="preserve">manutenzione e </w:t>
      </w:r>
      <w:r w:rsidR="008920DA">
        <w:rPr>
          <w:rFonts w:ascii="Times New Roman" w:hAnsi="Times New Roman" w:cs="Times New Roman"/>
          <w:sz w:val="24"/>
          <w:szCs w:val="24"/>
        </w:rPr>
        <w:t>l’</w:t>
      </w:r>
      <w:r w:rsidR="001A55F5">
        <w:rPr>
          <w:rFonts w:ascii="Times New Roman" w:hAnsi="Times New Roman" w:cs="Times New Roman"/>
          <w:sz w:val="24"/>
          <w:szCs w:val="24"/>
        </w:rPr>
        <w:t>aggiornamento</w:t>
      </w:r>
      <w:r w:rsidR="00D46197">
        <w:rPr>
          <w:rFonts w:ascii="Times New Roman" w:hAnsi="Times New Roman" w:cs="Times New Roman"/>
          <w:sz w:val="24"/>
          <w:szCs w:val="24"/>
        </w:rPr>
        <w:t xml:space="preserve"> hardware</w:t>
      </w:r>
      <w:r w:rsidR="001A55F5">
        <w:rPr>
          <w:rFonts w:ascii="Times New Roman" w:hAnsi="Times New Roman" w:cs="Times New Roman"/>
          <w:sz w:val="24"/>
          <w:szCs w:val="24"/>
        </w:rPr>
        <w:t>. Questo</w:t>
      </w:r>
      <w:r w:rsidR="003D6EED">
        <w:rPr>
          <w:rFonts w:ascii="Times New Roman" w:hAnsi="Times New Roman" w:cs="Times New Roman"/>
          <w:sz w:val="24"/>
          <w:szCs w:val="24"/>
        </w:rPr>
        <w:t xml:space="preserve"> abbatte le barriere all’entrata</w:t>
      </w:r>
      <w:r w:rsidR="001A55F5">
        <w:rPr>
          <w:rFonts w:ascii="Times New Roman" w:hAnsi="Times New Roman" w:cs="Times New Roman"/>
          <w:sz w:val="24"/>
          <w:szCs w:val="24"/>
        </w:rPr>
        <w:t xml:space="preserve"> </w:t>
      </w:r>
      <w:r w:rsidR="003D6EED">
        <w:rPr>
          <w:rFonts w:ascii="Times New Roman" w:hAnsi="Times New Roman" w:cs="Times New Roman"/>
          <w:sz w:val="24"/>
          <w:szCs w:val="24"/>
        </w:rPr>
        <w:t xml:space="preserve">per i </w:t>
      </w:r>
      <w:r w:rsidR="001A55F5">
        <w:rPr>
          <w:rFonts w:ascii="Times New Roman" w:hAnsi="Times New Roman" w:cs="Times New Roman"/>
          <w:sz w:val="24"/>
          <w:szCs w:val="24"/>
        </w:rPr>
        <w:t>piccoli attori permettendo</w:t>
      </w:r>
      <w:r w:rsidR="00D46197">
        <w:rPr>
          <w:rFonts w:ascii="Times New Roman" w:hAnsi="Times New Roman" w:cs="Times New Roman"/>
          <w:sz w:val="24"/>
          <w:szCs w:val="24"/>
        </w:rPr>
        <w:t xml:space="preserve"> a chiunque</w:t>
      </w:r>
      <w:r w:rsidR="001A55F5">
        <w:rPr>
          <w:rFonts w:ascii="Times New Roman" w:hAnsi="Times New Roman" w:cs="Times New Roman"/>
          <w:sz w:val="24"/>
          <w:szCs w:val="24"/>
        </w:rPr>
        <w:t xml:space="preserve"> di imporsi a livello globale senza l’impiego di investimenti iniziali limitanti.</w:t>
      </w:r>
    </w:p>
    <w:p w14:paraId="14CC677D" w14:textId="4A71A8BC" w:rsidR="00FE6879" w:rsidRPr="009C5618" w:rsidRDefault="00D46197" w:rsidP="00963080">
      <w:pPr>
        <w:pStyle w:val="Titolo1"/>
        <w:jc w:val="both"/>
        <w:rPr>
          <w:rFonts w:ascii="Times New Roman" w:hAnsi="Times New Roman" w:cs="Times New Roman"/>
        </w:rPr>
      </w:pPr>
      <w:r>
        <w:rPr>
          <w:sz w:val="24"/>
          <w:szCs w:val="24"/>
        </w:rPr>
        <w:br w:type="page"/>
      </w:r>
      <w:bookmarkStart w:id="1" w:name="_Toc5982602"/>
      <w:r w:rsidR="00FE6879" w:rsidRPr="009C5618">
        <w:rPr>
          <w:rFonts w:ascii="Times New Roman" w:hAnsi="Times New Roman" w:cs="Times New Roman"/>
          <w:color w:val="auto"/>
        </w:rPr>
        <w:lastRenderedPageBreak/>
        <w:t>CAPITOLO 1</w:t>
      </w:r>
      <w:bookmarkEnd w:id="1"/>
    </w:p>
    <w:p w14:paraId="08131A97" w14:textId="72EFDF4F" w:rsidR="00F071A2" w:rsidRDefault="00D46197" w:rsidP="00963080">
      <w:pPr>
        <w:pStyle w:val="Titolo1"/>
        <w:jc w:val="both"/>
        <w:rPr>
          <w:rFonts w:ascii="Times New Roman" w:hAnsi="Times New Roman" w:cs="Times New Roman"/>
          <w:color w:val="auto"/>
          <w:sz w:val="32"/>
          <w:szCs w:val="32"/>
        </w:rPr>
      </w:pPr>
      <w:bookmarkStart w:id="2" w:name="_Toc5982603"/>
      <w:r>
        <w:rPr>
          <w:rFonts w:ascii="Times New Roman" w:hAnsi="Times New Roman" w:cs="Times New Roman"/>
          <w:color w:val="auto"/>
          <w:sz w:val="32"/>
          <w:szCs w:val="32"/>
        </w:rPr>
        <w:t>La virtualizzazione software</w:t>
      </w:r>
      <w:bookmarkEnd w:id="2"/>
    </w:p>
    <w:p w14:paraId="3493C94B" w14:textId="77777777" w:rsidR="00D46197" w:rsidRPr="00BC450F" w:rsidRDefault="00D46197" w:rsidP="00963080">
      <w:pPr>
        <w:jc w:val="both"/>
        <w:rPr>
          <w:rFonts w:ascii="Times New Roman" w:hAnsi="Times New Roman" w:cs="Times New Roman"/>
          <w:sz w:val="24"/>
          <w:szCs w:val="24"/>
        </w:rPr>
      </w:pPr>
    </w:p>
    <w:p w14:paraId="7756CEBC" w14:textId="21ACB5F8" w:rsidR="00D46197" w:rsidRPr="00D46197" w:rsidRDefault="00141EE8" w:rsidP="00963080">
      <w:pPr>
        <w:spacing w:line="360" w:lineRule="auto"/>
        <w:jc w:val="both"/>
        <w:rPr>
          <w:rFonts w:ascii="Times New Roman" w:hAnsi="Times New Roman" w:cs="Times New Roman"/>
          <w:sz w:val="24"/>
          <w:szCs w:val="24"/>
        </w:rPr>
      </w:pPr>
      <w:r>
        <w:rPr>
          <w:rFonts w:ascii="Times New Roman" w:hAnsi="Times New Roman" w:cs="Times New Roman"/>
          <w:sz w:val="24"/>
          <w:szCs w:val="24"/>
        </w:rPr>
        <w:t>Q</w:t>
      </w:r>
      <w:r w:rsidR="00D46197" w:rsidRPr="00D46197">
        <w:rPr>
          <w:rFonts w:ascii="Times New Roman" w:hAnsi="Times New Roman" w:cs="Times New Roman"/>
          <w:sz w:val="24"/>
          <w:szCs w:val="24"/>
        </w:rPr>
        <w:t xml:space="preserve">uesto capitolo </w:t>
      </w:r>
      <w:r>
        <w:rPr>
          <w:rFonts w:ascii="Times New Roman" w:hAnsi="Times New Roman" w:cs="Times New Roman"/>
          <w:sz w:val="24"/>
          <w:szCs w:val="24"/>
        </w:rPr>
        <w:t>presenta</w:t>
      </w:r>
      <w:r w:rsidR="00D46197">
        <w:rPr>
          <w:rFonts w:ascii="Times New Roman" w:hAnsi="Times New Roman" w:cs="Times New Roman"/>
          <w:sz w:val="24"/>
          <w:szCs w:val="24"/>
        </w:rPr>
        <w:t xml:space="preserve"> un breve excursus s</w:t>
      </w:r>
      <w:r w:rsidR="00940175">
        <w:rPr>
          <w:rFonts w:ascii="Times New Roman" w:hAnsi="Times New Roman" w:cs="Times New Roman"/>
          <w:sz w:val="24"/>
          <w:szCs w:val="24"/>
        </w:rPr>
        <w:t xml:space="preserve">ulle tecnologie di virtualizzazione e in particolare sull’utilizzo dei software container, mettendo in luce gli aspetti che contraddistinguono gli stessi dalle macchine virtuali, studiandone le principali applicazioni. </w:t>
      </w:r>
      <w:r w:rsidR="00944FDB">
        <w:rPr>
          <w:rFonts w:ascii="Times New Roman" w:hAnsi="Times New Roman" w:cs="Times New Roman"/>
          <w:sz w:val="24"/>
          <w:szCs w:val="24"/>
        </w:rPr>
        <w:t>Si andrà</w:t>
      </w:r>
      <w:r w:rsidR="00940175">
        <w:rPr>
          <w:rFonts w:ascii="Times New Roman" w:hAnsi="Times New Roman" w:cs="Times New Roman"/>
          <w:sz w:val="24"/>
          <w:szCs w:val="24"/>
        </w:rPr>
        <w:t xml:space="preserve"> poi a riassumere in breve la storia di Docker</w:t>
      </w:r>
      <w:r w:rsidR="008920DA">
        <w:rPr>
          <w:rFonts w:ascii="Times New Roman" w:hAnsi="Times New Roman" w:cs="Times New Roman"/>
          <w:sz w:val="24"/>
          <w:szCs w:val="24"/>
        </w:rPr>
        <w:t>,</w:t>
      </w:r>
      <w:r w:rsidR="00940175">
        <w:rPr>
          <w:rFonts w:ascii="Times New Roman" w:hAnsi="Times New Roman" w:cs="Times New Roman"/>
          <w:sz w:val="24"/>
          <w:szCs w:val="24"/>
        </w:rPr>
        <w:t xml:space="preserve"> il sistema open source più diffuso per la creazione e gestione di container, quello utilizzato anche per effettuare i test nel secondo capitolo</w:t>
      </w:r>
      <w:r w:rsidR="008920DA">
        <w:rPr>
          <w:rFonts w:ascii="Times New Roman" w:hAnsi="Times New Roman" w:cs="Times New Roman"/>
          <w:sz w:val="24"/>
          <w:szCs w:val="24"/>
        </w:rPr>
        <w:t>.</w:t>
      </w:r>
    </w:p>
    <w:p w14:paraId="3DEFA71D" w14:textId="3DAA6D5A" w:rsidR="00470A12" w:rsidRPr="00D46197" w:rsidRDefault="00FE6879" w:rsidP="00963080">
      <w:pPr>
        <w:pStyle w:val="Titolo2"/>
        <w:jc w:val="both"/>
        <w:rPr>
          <w:rFonts w:ascii="Times New Roman" w:hAnsi="Times New Roman" w:cs="Times New Roman"/>
          <w:color w:val="auto"/>
          <w:sz w:val="30"/>
          <w:szCs w:val="30"/>
        </w:rPr>
      </w:pPr>
      <w:bookmarkStart w:id="3" w:name="_Toc5982604"/>
      <w:r w:rsidRPr="00D46197">
        <w:rPr>
          <w:rFonts w:ascii="Times New Roman" w:hAnsi="Times New Roman" w:cs="Times New Roman"/>
          <w:color w:val="auto"/>
          <w:sz w:val="30"/>
          <w:szCs w:val="30"/>
        </w:rPr>
        <w:t xml:space="preserve">1.1 </w:t>
      </w:r>
      <w:r w:rsidR="00940175">
        <w:rPr>
          <w:rFonts w:ascii="Times New Roman" w:hAnsi="Times New Roman" w:cs="Times New Roman"/>
          <w:color w:val="auto"/>
          <w:sz w:val="30"/>
          <w:szCs w:val="30"/>
        </w:rPr>
        <w:t>Virtualizzazione e macchine virtuali</w:t>
      </w:r>
      <w:bookmarkEnd w:id="3"/>
    </w:p>
    <w:p w14:paraId="512B4F16" w14:textId="0585EBF1" w:rsidR="00A82064" w:rsidRPr="00D46197" w:rsidRDefault="00A82064" w:rsidP="00963080">
      <w:pPr>
        <w:jc w:val="both"/>
      </w:pPr>
    </w:p>
    <w:p w14:paraId="3FFFB142" w14:textId="30256116" w:rsidR="0083753E" w:rsidRPr="00AF7A2E" w:rsidRDefault="003D6EED" w:rsidP="009630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virtualizzazione nasce a cavallo </w:t>
      </w:r>
      <w:r w:rsidR="0078531F" w:rsidRPr="00AF7A2E">
        <w:rPr>
          <w:rFonts w:ascii="Times New Roman" w:hAnsi="Times New Roman" w:cs="Times New Roman"/>
          <w:sz w:val="24"/>
          <w:szCs w:val="24"/>
        </w:rPr>
        <w:t>tra gli anni ’60 e ’70 del 900, quando la IBM</w:t>
      </w:r>
      <w:r w:rsidR="00A2346E" w:rsidRPr="00AF7A2E">
        <w:rPr>
          <w:rFonts w:ascii="Times New Roman" w:hAnsi="Times New Roman" w:cs="Times New Roman"/>
          <w:sz w:val="24"/>
          <w:szCs w:val="24"/>
        </w:rPr>
        <w:t xml:space="preserve"> sviluppa, sotto commissione del MIT, CP-40, una soluzione mai commercializzata sul mercato ed utilizzata solo per le necessità di MIT e Bell lab</w:t>
      </w:r>
      <w:r w:rsidR="00963080">
        <w:rPr>
          <w:rFonts w:ascii="Times New Roman" w:hAnsi="Times New Roman" w:cs="Times New Roman"/>
          <w:sz w:val="24"/>
          <w:szCs w:val="24"/>
        </w:rPr>
        <w:t>. U</w:t>
      </w:r>
      <w:r w:rsidR="00A2346E" w:rsidRPr="00AF7A2E">
        <w:rPr>
          <w:rFonts w:ascii="Times New Roman" w:hAnsi="Times New Roman" w:cs="Times New Roman"/>
          <w:sz w:val="24"/>
          <w:szCs w:val="24"/>
        </w:rPr>
        <w:t xml:space="preserve">na soluzione di utilizzo multi-batch </w:t>
      </w:r>
      <w:r w:rsidR="0078531F" w:rsidRPr="00AF7A2E">
        <w:rPr>
          <w:rFonts w:ascii="Times New Roman" w:hAnsi="Times New Roman" w:cs="Times New Roman"/>
          <w:sz w:val="24"/>
          <w:szCs w:val="24"/>
        </w:rPr>
        <w:t>“time-sharing” dei sistemi di calcolo per le aziende, permetteva di fatti, di utilizzare lo stesso sistema a più utenti contemporaneamente mettendo in atto una politica a divisione in tempo delle risorse, nella storia dell’informatica diede una svolta epocale agli eventi proprio perché permise di sviluppare soluzioni senza però possedere fisicamente un calcolatore che al tempo significava un investimento a cui solo le aziende di grandissime dimensioni o i centri di ricerca finanziati dal governo potevano far fronte</w:t>
      </w:r>
      <w:r w:rsidR="00A2346E" w:rsidRPr="00AF7A2E">
        <w:rPr>
          <w:rFonts w:ascii="Times New Roman" w:hAnsi="Times New Roman" w:cs="Times New Roman"/>
          <w:sz w:val="24"/>
          <w:szCs w:val="24"/>
        </w:rPr>
        <w:t xml:space="preserve">. </w:t>
      </w:r>
      <w:sdt>
        <w:sdtPr>
          <w:rPr>
            <w:rFonts w:ascii="Times New Roman" w:hAnsi="Times New Roman" w:cs="Times New Roman"/>
            <w:sz w:val="24"/>
            <w:szCs w:val="24"/>
          </w:rPr>
          <w:id w:val="2133598371"/>
          <w:citation/>
        </w:sdtPr>
        <w:sdtContent>
          <w:r w:rsidR="00EB20A1">
            <w:rPr>
              <w:rFonts w:ascii="Times New Roman" w:hAnsi="Times New Roman" w:cs="Times New Roman"/>
              <w:sz w:val="24"/>
              <w:szCs w:val="24"/>
            </w:rPr>
            <w:fldChar w:fldCharType="begin"/>
          </w:r>
          <w:r w:rsidR="009336D1">
            <w:rPr>
              <w:rFonts w:ascii="Times New Roman" w:hAnsi="Times New Roman" w:cs="Times New Roman"/>
              <w:sz w:val="24"/>
              <w:szCs w:val="24"/>
            </w:rPr>
            <w:instrText xml:space="preserve">CITATION Sea18 \l 1040 </w:instrText>
          </w:r>
          <w:r w:rsidR="00EB20A1">
            <w:rPr>
              <w:rFonts w:ascii="Times New Roman" w:hAnsi="Times New Roman" w:cs="Times New Roman"/>
              <w:sz w:val="24"/>
              <w:szCs w:val="24"/>
            </w:rPr>
            <w:fldChar w:fldCharType="separate"/>
          </w:r>
          <w:r w:rsidR="00070E80" w:rsidRPr="00070E80">
            <w:rPr>
              <w:rFonts w:ascii="Times New Roman" w:hAnsi="Times New Roman" w:cs="Times New Roman"/>
              <w:noProof/>
              <w:sz w:val="24"/>
              <w:szCs w:val="24"/>
            </w:rPr>
            <w:t>(Conroy, 2018)</w:t>
          </w:r>
          <w:r w:rsidR="00EB20A1">
            <w:rPr>
              <w:rFonts w:ascii="Times New Roman" w:hAnsi="Times New Roman" w:cs="Times New Roman"/>
              <w:sz w:val="24"/>
              <w:szCs w:val="24"/>
            </w:rPr>
            <w:fldChar w:fldCharType="end"/>
          </w:r>
        </w:sdtContent>
      </w:sdt>
    </w:p>
    <w:p w14:paraId="1DD64F51" w14:textId="77777777" w:rsidR="008920DA" w:rsidRDefault="00A2346E" w:rsidP="008920DA">
      <w:pPr>
        <w:keepNext/>
        <w:jc w:val="center"/>
      </w:pPr>
      <w:r>
        <w:rPr>
          <w:rFonts w:ascii="Times New Roman" w:hAnsi="Times New Roman" w:cs="Times New Roman"/>
          <w:noProof/>
          <w:sz w:val="28"/>
          <w:szCs w:val="28"/>
          <w:lang w:eastAsia="it-IT"/>
        </w:rPr>
        <w:drawing>
          <wp:inline distT="0" distB="0" distL="0" distR="0" wp14:anchorId="0018A555" wp14:editId="594B06E8">
            <wp:extent cx="4391025" cy="157162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uterprice.jpg"/>
                    <pic:cNvPicPr/>
                  </pic:nvPicPr>
                  <pic:blipFill>
                    <a:blip r:embed="rId9">
                      <a:extLst>
                        <a:ext uri="{28A0092B-C50C-407E-A947-70E740481C1C}">
                          <a14:useLocalDpi xmlns:a14="http://schemas.microsoft.com/office/drawing/2010/main" val="0"/>
                        </a:ext>
                      </a:extLst>
                    </a:blip>
                    <a:stretch>
                      <a:fillRect/>
                    </a:stretch>
                  </pic:blipFill>
                  <pic:spPr>
                    <a:xfrm>
                      <a:off x="0" y="0"/>
                      <a:ext cx="4391025" cy="1571625"/>
                    </a:xfrm>
                    <a:prstGeom prst="rect">
                      <a:avLst/>
                    </a:prstGeom>
                  </pic:spPr>
                </pic:pic>
              </a:graphicData>
            </a:graphic>
          </wp:inline>
        </w:drawing>
      </w:r>
    </w:p>
    <w:p w14:paraId="725BF281" w14:textId="072B9DB0" w:rsidR="00505BBB" w:rsidRPr="008920DA" w:rsidRDefault="008920DA" w:rsidP="008920DA">
      <w:pPr>
        <w:rPr>
          <w:rFonts w:ascii="Times New Roman" w:hAnsi="Times New Roman" w:cs="Times New Roman"/>
          <w:i/>
        </w:rPr>
      </w:pPr>
      <w:r>
        <w:t xml:space="preserve">              </w:t>
      </w:r>
      <w:r w:rsidRPr="008920DA">
        <w:rPr>
          <w:rFonts w:ascii="Times New Roman" w:hAnsi="Times New Roman" w:cs="Times New Roman"/>
          <w:i/>
        </w:rPr>
        <w:t xml:space="preserve">Figura </w:t>
      </w:r>
      <w:r w:rsidR="00523A3B">
        <w:rPr>
          <w:rFonts w:ascii="Times New Roman" w:hAnsi="Times New Roman" w:cs="Times New Roman"/>
          <w:i/>
        </w:rPr>
        <w:fldChar w:fldCharType="begin"/>
      </w:r>
      <w:r w:rsidR="00523A3B">
        <w:rPr>
          <w:rFonts w:ascii="Times New Roman" w:hAnsi="Times New Roman" w:cs="Times New Roman"/>
          <w:i/>
        </w:rPr>
        <w:instrText xml:space="preserve"> SEQ Figura \* ARABIC </w:instrText>
      </w:r>
      <w:r w:rsidR="00523A3B">
        <w:rPr>
          <w:rFonts w:ascii="Times New Roman" w:hAnsi="Times New Roman" w:cs="Times New Roman"/>
          <w:i/>
        </w:rPr>
        <w:fldChar w:fldCharType="separate"/>
      </w:r>
      <w:r w:rsidR="004D69F1">
        <w:rPr>
          <w:rFonts w:ascii="Times New Roman" w:hAnsi="Times New Roman" w:cs="Times New Roman"/>
          <w:i/>
          <w:noProof/>
        </w:rPr>
        <w:t>1</w:t>
      </w:r>
      <w:r w:rsidR="00523A3B">
        <w:rPr>
          <w:rFonts w:ascii="Times New Roman" w:hAnsi="Times New Roman" w:cs="Times New Roman"/>
          <w:i/>
        </w:rPr>
        <w:fldChar w:fldCharType="end"/>
      </w:r>
      <w:r w:rsidRPr="008920DA">
        <w:rPr>
          <w:rFonts w:ascii="Times New Roman" w:hAnsi="Times New Roman" w:cs="Times New Roman"/>
          <w:i/>
        </w:rPr>
        <w:t>: Costi dei computer nel tempo</w:t>
      </w:r>
    </w:p>
    <w:p w14:paraId="46FA63EF" w14:textId="46991FE0" w:rsidR="0068280B" w:rsidRDefault="00505BBB" w:rsidP="00963080">
      <w:pPr>
        <w:spacing w:line="360" w:lineRule="auto"/>
        <w:jc w:val="both"/>
        <w:rPr>
          <w:rFonts w:ascii="Times New Roman" w:hAnsi="Times New Roman" w:cs="Times New Roman"/>
          <w:sz w:val="24"/>
          <w:szCs w:val="24"/>
        </w:rPr>
      </w:pPr>
      <w:r w:rsidRPr="00AF7A2E">
        <w:rPr>
          <w:rFonts w:ascii="Times New Roman" w:hAnsi="Times New Roman" w:cs="Times New Roman"/>
          <w:sz w:val="24"/>
          <w:szCs w:val="24"/>
        </w:rPr>
        <w:t>Con la moderna def</w:t>
      </w:r>
      <w:r w:rsidR="00AF7A2E" w:rsidRPr="00AF7A2E">
        <w:rPr>
          <w:rFonts w:ascii="Times New Roman" w:hAnsi="Times New Roman" w:cs="Times New Roman"/>
          <w:sz w:val="24"/>
          <w:szCs w:val="24"/>
        </w:rPr>
        <w:t xml:space="preserve">inizione di virtualizzazione </w:t>
      </w:r>
      <w:r w:rsidR="00944FDB">
        <w:rPr>
          <w:rFonts w:ascii="Times New Roman" w:hAnsi="Times New Roman" w:cs="Times New Roman"/>
          <w:sz w:val="24"/>
          <w:szCs w:val="24"/>
        </w:rPr>
        <w:t>si indica</w:t>
      </w:r>
      <w:r w:rsidR="00AF7A2E" w:rsidRPr="00AF7A2E">
        <w:rPr>
          <w:rFonts w:ascii="Times New Roman" w:hAnsi="Times New Roman" w:cs="Times New Roman"/>
          <w:sz w:val="24"/>
          <w:szCs w:val="24"/>
        </w:rPr>
        <w:t xml:space="preserve"> la capacità di installare diversi sistemi operativi andando a virtualizzar</w:t>
      </w:r>
      <w:r w:rsidR="0068280B">
        <w:rPr>
          <w:rFonts w:ascii="Times New Roman" w:hAnsi="Times New Roman" w:cs="Times New Roman"/>
          <w:sz w:val="24"/>
          <w:szCs w:val="24"/>
        </w:rPr>
        <w:t>ne</w:t>
      </w:r>
      <w:r w:rsidR="00AF7A2E" w:rsidRPr="00AF7A2E">
        <w:rPr>
          <w:rFonts w:ascii="Times New Roman" w:hAnsi="Times New Roman" w:cs="Times New Roman"/>
          <w:sz w:val="24"/>
          <w:szCs w:val="24"/>
        </w:rPr>
        <w:t xml:space="preserve"> l’hardware (CPU</w:t>
      </w:r>
      <w:r w:rsidR="00AF7A2E">
        <w:rPr>
          <w:rFonts w:ascii="Times New Roman" w:hAnsi="Times New Roman" w:cs="Times New Roman"/>
          <w:sz w:val="24"/>
          <w:szCs w:val="24"/>
        </w:rPr>
        <w:t xml:space="preserve">, RAM, Hard Disk, Scheda </w:t>
      </w:r>
      <w:r w:rsidR="00AF7A2E">
        <w:rPr>
          <w:rFonts w:ascii="Times New Roman" w:hAnsi="Times New Roman" w:cs="Times New Roman"/>
          <w:sz w:val="24"/>
          <w:szCs w:val="24"/>
        </w:rPr>
        <w:lastRenderedPageBreak/>
        <w:t>di rete)</w:t>
      </w:r>
      <w:r w:rsidR="00944FDB">
        <w:rPr>
          <w:rFonts w:ascii="Times New Roman" w:hAnsi="Times New Roman" w:cs="Times New Roman"/>
          <w:sz w:val="24"/>
          <w:szCs w:val="24"/>
        </w:rPr>
        <w:t xml:space="preserve">; </w:t>
      </w:r>
      <w:r w:rsidR="0068280B">
        <w:rPr>
          <w:rFonts w:ascii="Times New Roman" w:hAnsi="Times New Roman" w:cs="Times New Roman"/>
          <w:sz w:val="24"/>
          <w:szCs w:val="24"/>
        </w:rPr>
        <w:t>questo set di co</w:t>
      </w:r>
      <w:r w:rsidR="00944FDB">
        <w:rPr>
          <w:rFonts w:ascii="Times New Roman" w:hAnsi="Times New Roman" w:cs="Times New Roman"/>
          <w:sz w:val="24"/>
          <w:szCs w:val="24"/>
        </w:rPr>
        <w:t xml:space="preserve">mponenti virtuali viene chiamato macchina virtuale. </w:t>
      </w:r>
      <w:r w:rsidR="0068280B">
        <w:rPr>
          <w:rFonts w:ascii="Times New Roman" w:hAnsi="Times New Roman" w:cs="Times New Roman"/>
          <w:sz w:val="24"/>
          <w:szCs w:val="24"/>
        </w:rPr>
        <w:t>I vantaggi nell’utilizzo di sistemi virtuali so</w:t>
      </w:r>
      <w:r w:rsidR="00944FDB">
        <w:rPr>
          <w:rFonts w:ascii="Times New Roman" w:hAnsi="Times New Roman" w:cs="Times New Roman"/>
          <w:sz w:val="24"/>
          <w:szCs w:val="24"/>
        </w:rPr>
        <w:t xml:space="preserve">no molteplici, essi permettono </w:t>
      </w:r>
      <w:r w:rsidR="0068280B">
        <w:rPr>
          <w:rFonts w:ascii="Times New Roman" w:hAnsi="Times New Roman" w:cs="Times New Roman"/>
          <w:sz w:val="24"/>
          <w:szCs w:val="24"/>
        </w:rPr>
        <w:t>infatti di:</w:t>
      </w:r>
    </w:p>
    <w:p w14:paraId="7C6B7918" w14:textId="597B1585" w:rsidR="0068280B" w:rsidRDefault="00765B73" w:rsidP="00963080">
      <w:pPr>
        <w:pStyle w:val="Paragrafoelenco"/>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Ridurre i costi</w:t>
      </w:r>
      <w:r w:rsidR="0068280B">
        <w:rPr>
          <w:rFonts w:ascii="Times New Roman" w:hAnsi="Times New Roman" w:cs="Times New Roman"/>
          <w:sz w:val="24"/>
          <w:szCs w:val="24"/>
        </w:rPr>
        <w:t>.</w:t>
      </w:r>
      <w:r>
        <w:rPr>
          <w:rFonts w:ascii="Times New Roman" w:hAnsi="Times New Roman" w:cs="Times New Roman"/>
          <w:sz w:val="24"/>
          <w:szCs w:val="24"/>
        </w:rPr>
        <w:t xml:space="preserve"> Grazie alla virtualizzazione si può limitare il numero di risorse hardware, riducendo di gran lunga i costi energetici e di manutenzione, andando a razionalizzare, saturando, le risorse attive.</w:t>
      </w:r>
    </w:p>
    <w:p w14:paraId="4CB8C42C" w14:textId="4E758F9F" w:rsidR="0068280B" w:rsidRDefault="00765B73" w:rsidP="00963080">
      <w:pPr>
        <w:pStyle w:val="Paragrafoelenco"/>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Provisioning più veloce. </w:t>
      </w:r>
      <w:r w:rsidRPr="00765B73">
        <w:rPr>
          <w:rFonts w:ascii="Times New Roman" w:hAnsi="Times New Roman" w:cs="Times New Roman"/>
          <w:sz w:val="24"/>
          <w:szCs w:val="24"/>
        </w:rPr>
        <w:t>La virtualizzazione mette a disposizione le risorse e le applicazioni molto più velocemente rispetto ad un’infrastruttura fisica e grazie a questa tecnologia il server è in grado di rispondere a qualsiasi richiesta in modo quasi istantaneo.</w:t>
      </w:r>
    </w:p>
    <w:p w14:paraId="35D13DCE" w14:textId="1FC6C3F7" w:rsidR="00765B73" w:rsidRDefault="00765B73" w:rsidP="00963080">
      <w:pPr>
        <w:pStyle w:val="Paragrafoelenco"/>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Procedure di backup migliorate. </w:t>
      </w:r>
      <w:r>
        <w:rPr>
          <w:rFonts w:ascii="Times New Roman" w:hAnsi="Times New Roman" w:cs="Times New Roman"/>
          <w:sz w:val="24"/>
          <w:szCs w:val="24"/>
        </w:rPr>
        <w:t>La virtualizzazione semplifica le procedure di backup, rendendole estremamente più veloci e permette anche di eseguire backup non solo dei server ma anche delle macchine virtuali.</w:t>
      </w:r>
    </w:p>
    <w:p w14:paraId="27589F11" w14:textId="050F8AFF" w:rsidR="00765B73" w:rsidRDefault="00765B73" w:rsidP="00963080">
      <w:pPr>
        <w:pStyle w:val="Paragrafoelenco"/>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Isolare le risorse.</w:t>
      </w:r>
      <w:r>
        <w:rPr>
          <w:rFonts w:ascii="Times New Roman" w:hAnsi="Times New Roman" w:cs="Times New Roman"/>
          <w:sz w:val="24"/>
          <w:szCs w:val="24"/>
        </w:rPr>
        <w:t xml:space="preserve"> </w:t>
      </w:r>
      <w:r w:rsidR="00353A4D">
        <w:rPr>
          <w:rFonts w:ascii="Times New Roman" w:hAnsi="Times New Roman" w:cs="Times New Roman"/>
          <w:sz w:val="24"/>
          <w:szCs w:val="24"/>
        </w:rPr>
        <w:t xml:space="preserve">Tutte le </w:t>
      </w:r>
      <w:r w:rsidR="00963080">
        <w:rPr>
          <w:rFonts w:ascii="Times New Roman" w:hAnsi="Times New Roman" w:cs="Times New Roman"/>
          <w:sz w:val="24"/>
          <w:szCs w:val="24"/>
        </w:rPr>
        <w:t>m</w:t>
      </w:r>
      <w:r w:rsidR="00353A4D">
        <w:rPr>
          <w:rFonts w:ascii="Times New Roman" w:hAnsi="Times New Roman" w:cs="Times New Roman"/>
          <w:sz w:val="24"/>
          <w:szCs w:val="24"/>
        </w:rPr>
        <w:t>acchine virtuali operano l’isolamento delle risorse per non incorrere in problematiche di compatibilità tra applicativi e per aumentare l’efficienza dei server andando a fornire alle macchine virtuali la giusta quantità di risorse</w:t>
      </w:r>
      <w:r w:rsidR="00944FDB">
        <w:rPr>
          <w:rFonts w:ascii="Times New Roman" w:hAnsi="Times New Roman" w:cs="Times New Roman"/>
          <w:sz w:val="24"/>
          <w:szCs w:val="24"/>
        </w:rPr>
        <w:t>.</w:t>
      </w:r>
    </w:p>
    <w:p w14:paraId="1623827C" w14:textId="4E5A2E25" w:rsidR="00353A4D" w:rsidRDefault="00353A4D" w:rsidP="00963080">
      <w:pPr>
        <w:pStyle w:val="Paragrafoelenco"/>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Sviluppo e testing più semplice.</w:t>
      </w:r>
      <w:r>
        <w:rPr>
          <w:rFonts w:ascii="Times New Roman" w:hAnsi="Times New Roman" w:cs="Times New Roman"/>
          <w:sz w:val="24"/>
          <w:szCs w:val="24"/>
        </w:rPr>
        <w:t xml:space="preserve"> Con la virtualizzazione e grazie all’isolamento delle risorse, si possono utilizzare le macchine virtuali anche in fase di testing, difatti, non è difficile, in caso di errore, effettuare downgrading.</w:t>
      </w:r>
    </w:p>
    <w:p w14:paraId="664A20A6" w14:textId="2367F1C9" w:rsidR="00353A4D" w:rsidRDefault="00353A4D" w:rsidP="00963080">
      <w:pPr>
        <w:pStyle w:val="Paragrafoelenco"/>
        <w:numPr>
          <w:ilvl w:val="0"/>
          <w:numId w:val="7"/>
        </w:numPr>
        <w:spacing w:line="360" w:lineRule="auto"/>
        <w:jc w:val="both"/>
        <w:rPr>
          <w:rFonts w:ascii="Times New Roman" w:hAnsi="Times New Roman" w:cs="Times New Roman"/>
          <w:sz w:val="24"/>
          <w:szCs w:val="24"/>
        </w:rPr>
      </w:pPr>
      <w:r w:rsidRPr="00353A4D">
        <w:rPr>
          <w:rFonts w:ascii="Times New Roman" w:hAnsi="Times New Roman" w:cs="Times New Roman"/>
          <w:b/>
          <w:sz w:val="24"/>
          <w:szCs w:val="24"/>
          <w:lang w:val="en-US"/>
        </w:rPr>
        <w:t>Business continuity e disaster recov</w:t>
      </w:r>
      <w:r>
        <w:rPr>
          <w:rFonts w:ascii="Times New Roman" w:hAnsi="Times New Roman" w:cs="Times New Roman"/>
          <w:b/>
          <w:sz w:val="24"/>
          <w:szCs w:val="24"/>
          <w:lang w:val="en-US"/>
        </w:rPr>
        <w:t xml:space="preserve">ery. </w:t>
      </w:r>
      <w:r w:rsidRPr="00353A4D">
        <w:rPr>
          <w:rFonts w:ascii="Times New Roman" w:hAnsi="Times New Roman" w:cs="Times New Roman"/>
          <w:sz w:val="24"/>
          <w:szCs w:val="24"/>
        </w:rPr>
        <w:t>Grazie ai backup costanti, è</w:t>
      </w:r>
      <w:r>
        <w:rPr>
          <w:rFonts w:ascii="Times New Roman" w:hAnsi="Times New Roman" w:cs="Times New Roman"/>
          <w:sz w:val="24"/>
          <w:szCs w:val="24"/>
        </w:rPr>
        <w:t xml:space="preserve"> molto facile, in caso di disastro, andare a rimettere in piedi il data center, evitando di compromettere l’operatività aziendale. Grazie a questa possibilità è anche </w:t>
      </w:r>
      <w:r w:rsidR="008920DA">
        <w:rPr>
          <w:rFonts w:ascii="Times New Roman" w:hAnsi="Times New Roman" w:cs="Times New Roman"/>
          <w:sz w:val="24"/>
          <w:szCs w:val="24"/>
        </w:rPr>
        <w:t>ammissibile</w:t>
      </w:r>
      <w:r>
        <w:rPr>
          <w:rFonts w:ascii="Times New Roman" w:hAnsi="Times New Roman" w:cs="Times New Roman"/>
          <w:sz w:val="24"/>
          <w:szCs w:val="24"/>
        </w:rPr>
        <w:t xml:space="preserve"> effettuare testing del piano di recupero valutandone l’effettivo funzionamento.</w:t>
      </w:r>
    </w:p>
    <w:p w14:paraId="7447229F" w14:textId="23F0BEF8" w:rsidR="00353A4D" w:rsidRDefault="00353A4D" w:rsidP="00963080">
      <w:pPr>
        <w:pStyle w:val="Paragrafoelenco"/>
        <w:numPr>
          <w:ilvl w:val="0"/>
          <w:numId w:val="7"/>
        </w:numPr>
        <w:spacing w:line="360" w:lineRule="auto"/>
        <w:jc w:val="both"/>
        <w:rPr>
          <w:rFonts w:ascii="Times New Roman" w:hAnsi="Times New Roman" w:cs="Times New Roman"/>
          <w:sz w:val="24"/>
          <w:szCs w:val="24"/>
        </w:rPr>
      </w:pPr>
      <w:r w:rsidRPr="00353A4D">
        <w:rPr>
          <w:rFonts w:ascii="Times New Roman" w:hAnsi="Times New Roman" w:cs="Times New Roman"/>
          <w:b/>
          <w:sz w:val="24"/>
          <w:szCs w:val="24"/>
        </w:rPr>
        <w:t>Gestione semplificata.</w:t>
      </w:r>
      <w:r>
        <w:rPr>
          <w:rFonts w:ascii="Times New Roman" w:hAnsi="Times New Roman" w:cs="Times New Roman"/>
          <w:sz w:val="24"/>
          <w:szCs w:val="24"/>
        </w:rPr>
        <w:t xml:space="preserve"> Tutte le operazioni di gestione (configurazione di sistema, aggiornamenti, rimozione guasti) </w:t>
      </w:r>
      <w:r w:rsidR="00481563">
        <w:rPr>
          <w:rFonts w:ascii="Times New Roman" w:hAnsi="Times New Roman" w:cs="Times New Roman"/>
          <w:sz w:val="24"/>
          <w:szCs w:val="24"/>
        </w:rPr>
        <w:t>possono essere eseguite</w:t>
      </w:r>
      <w:r>
        <w:rPr>
          <w:rFonts w:ascii="Times New Roman" w:hAnsi="Times New Roman" w:cs="Times New Roman"/>
          <w:sz w:val="24"/>
          <w:szCs w:val="24"/>
        </w:rPr>
        <w:t xml:space="preserve"> da un solo centro di controllo e non necessita</w:t>
      </w:r>
      <w:r w:rsidR="00481563">
        <w:rPr>
          <w:rFonts w:ascii="Times New Roman" w:hAnsi="Times New Roman" w:cs="Times New Roman"/>
          <w:sz w:val="24"/>
          <w:szCs w:val="24"/>
        </w:rPr>
        <w:t>no</w:t>
      </w:r>
      <w:r>
        <w:rPr>
          <w:rFonts w:ascii="Times New Roman" w:hAnsi="Times New Roman" w:cs="Times New Roman"/>
          <w:sz w:val="24"/>
          <w:szCs w:val="24"/>
        </w:rPr>
        <w:t xml:space="preserve"> di risorse distribuite sull’intero sistema.</w:t>
      </w:r>
    </w:p>
    <w:p w14:paraId="6F901102" w14:textId="77777777" w:rsidR="00963080" w:rsidRDefault="0083753E" w:rsidP="00963080">
      <w:pPr>
        <w:spacing w:line="360" w:lineRule="auto"/>
        <w:jc w:val="both"/>
        <w:rPr>
          <w:rFonts w:ascii="Times New Roman" w:hAnsi="Times New Roman" w:cs="Times New Roman"/>
          <w:sz w:val="24"/>
          <w:szCs w:val="24"/>
        </w:rPr>
      </w:pPr>
      <w:r w:rsidRPr="000352DF">
        <w:rPr>
          <w:rFonts w:ascii="Times New Roman" w:hAnsi="Times New Roman" w:cs="Times New Roman"/>
          <w:sz w:val="24"/>
          <w:szCs w:val="24"/>
        </w:rPr>
        <w:br w:type="page"/>
      </w:r>
      <w:r w:rsidR="000352DF" w:rsidRPr="000352DF">
        <w:rPr>
          <w:rFonts w:ascii="Times New Roman" w:hAnsi="Times New Roman" w:cs="Times New Roman"/>
          <w:sz w:val="24"/>
          <w:szCs w:val="24"/>
        </w:rPr>
        <w:lastRenderedPageBreak/>
        <w:t>Il </w:t>
      </w:r>
      <w:r w:rsidR="000352DF" w:rsidRPr="000352DF">
        <w:rPr>
          <w:rFonts w:ascii="Times New Roman" w:hAnsi="Times New Roman" w:cs="Times New Roman"/>
          <w:bCs/>
          <w:sz w:val="24"/>
          <w:szCs w:val="24"/>
        </w:rPr>
        <w:t>software virtualizzante</w:t>
      </w:r>
      <w:r w:rsidR="000352DF" w:rsidRPr="000352DF">
        <w:rPr>
          <w:rFonts w:ascii="Times New Roman" w:hAnsi="Times New Roman" w:cs="Times New Roman"/>
          <w:sz w:val="24"/>
          <w:szCs w:val="24"/>
        </w:rPr>
        <w:t xml:space="preserve"> simula il funzionamento di un computer fisico, ma il carico di lavoro ricade direttamente sull'hardware reale del computer in uso. La gestione delle risorse e le varie richieste di accesso a queste risorse effettuate da programmi installati all'interno della macchina virtuale vengono prese in carico dalla macchina stessa. La comunicazione tra il sistema operativo ospitante (installato sulla macchina fisica) e quello ospitato (installato sulla macchina virtuale) avviene attraverso un </w:t>
      </w:r>
      <w:proofErr w:type="spellStart"/>
      <w:r w:rsidR="000352DF" w:rsidRPr="000352DF">
        <w:rPr>
          <w:rFonts w:ascii="Times New Roman" w:hAnsi="Times New Roman" w:cs="Times New Roman"/>
          <w:sz w:val="24"/>
          <w:szCs w:val="24"/>
        </w:rPr>
        <w:t>layer</w:t>
      </w:r>
      <w:proofErr w:type="spellEnd"/>
      <w:r w:rsidR="000352DF" w:rsidRPr="000352DF">
        <w:rPr>
          <w:rFonts w:ascii="Times New Roman" w:hAnsi="Times New Roman" w:cs="Times New Roman"/>
          <w:sz w:val="24"/>
          <w:szCs w:val="24"/>
        </w:rPr>
        <w:t xml:space="preserve"> di virtualizzazione, che permette di "tradurre" i comandi in arrivo alla</w:t>
      </w:r>
      <w:r w:rsidR="00EE5914">
        <w:rPr>
          <w:rFonts w:ascii="Times New Roman" w:hAnsi="Times New Roman" w:cs="Times New Roman"/>
          <w:sz w:val="24"/>
          <w:szCs w:val="24"/>
        </w:rPr>
        <w:t>,</w:t>
      </w:r>
      <w:r w:rsidR="000352DF" w:rsidRPr="000352DF">
        <w:rPr>
          <w:rFonts w:ascii="Times New Roman" w:hAnsi="Times New Roman" w:cs="Times New Roman"/>
          <w:sz w:val="24"/>
          <w:szCs w:val="24"/>
        </w:rPr>
        <w:t xml:space="preserve"> e dalla</w:t>
      </w:r>
      <w:r w:rsidR="00EE5914">
        <w:rPr>
          <w:rFonts w:ascii="Times New Roman" w:hAnsi="Times New Roman" w:cs="Times New Roman"/>
          <w:sz w:val="24"/>
          <w:szCs w:val="24"/>
        </w:rPr>
        <w:t>,</w:t>
      </w:r>
      <w:r w:rsidR="000352DF" w:rsidRPr="000352DF">
        <w:rPr>
          <w:rFonts w:ascii="Times New Roman" w:hAnsi="Times New Roman" w:cs="Times New Roman"/>
          <w:sz w:val="24"/>
          <w:szCs w:val="24"/>
        </w:rPr>
        <w:t xml:space="preserve"> macchina virtuale nel "linguaggio" del sistema operativo ospitante.</w:t>
      </w:r>
      <w:r w:rsidR="001A5D6A">
        <w:rPr>
          <w:rFonts w:ascii="Times New Roman" w:hAnsi="Times New Roman" w:cs="Times New Roman"/>
          <w:sz w:val="24"/>
          <w:szCs w:val="24"/>
        </w:rPr>
        <w:t xml:space="preserve"> La gestione delle risorse </w:t>
      </w:r>
      <w:r w:rsidR="005E2B55">
        <w:rPr>
          <w:rFonts w:ascii="Times New Roman" w:hAnsi="Times New Roman" w:cs="Times New Roman"/>
          <w:sz w:val="24"/>
          <w:szCs w:val="24"/>
        </w:rPr>
        <w:t>è affidata invece all’</w:t>
      </w:r>
      <w:proofErr w:type="spellStart"/>
      <w:r w:rsidR="005E2B55">
        <w:rPr>
          <w:rFonts w:ascii="Times New Roman" w:hAnsi="Times New Roman" w:cs="Times New Roman"/>
          <w:sz w:val="24"/>
          <w:szCs w:val="24"/>
        </w:rPr>
        <w:t>hypervisor</w:t>
      </w:r>
      <w:proofErr w:type="spellEnd"/>
      <w:r w:rsidR="005E2B55">
        <w:rPr>
          <w:rFonts w:ascii="Times New Roman" w:hAnsi="Times New Roman" w:cs="Times New Roman"/>
          <w:sz w:val="24"/>
          <w:szCs w:val="24"/>
        </w:rPr>
        <w:t>.</w:t>
      </w:r>
    </w:p>
    <w:p w14:paraId="54528816" w14:textId="6B39AD93" w:rsidR="008920DA" w:rsidRDefault="005E2B55" w:rsidP="00963080">
      <w:pPr>
        <w:spacing w:line="360" w:lineRule="auto"/>
        <w:jc w:val="both"/>
        <w:rPr>
          <w:rFonts w:ascii="Times New Roman" w:hAnsi="Times New Roman" w:cs="Times New Roman"/>
          <w:bCs/>
          <w:sz w:val="24"/>
          <w:szCs w:val="24"/>
        </w:rPr>
      </w:pPr>
      <w:r w:rsidRPr="005E2B55">
        <w:rPr>
          <w:rFonts w:ascii="Times New Roman" w:hAnsi="Times New Roman" w:cs="Times New Roman"/>
          <w:sz w:val="24"/>
          <w:szCs w:val="24"/>
        </w:rPr>
        <w:t xml:space="preserve">Un </w:t>
      </w:r>
      <w:proofErr w:type="spellStart"/>
      <w:r w:rsidRPr="005E2B55">
        <w:rPr>
          <w:rFonts w:ascii="Times New Roman" w:hAnsi="Times New Roman" w:cs="Times New Roman"/>
          <w:sz w:val="24"/>
          <w:szCs w:val="24"/>
        </w:rPr>
        <w:t>hypervisor</w:t>
      </w:r>
      <w:proofErr w:type="spellEnd"/>
      <w:r w:rsidRPr="005E2B55">
        <w:rPr>
          <w:rFonts w:ascii="Times New Roman" w:hAnsi="Times New Roman" w:cs="Times New Roman"/>
          <w:sz w:val="24"/>
          <w:szCs w:val="24"/>
        </w:rPr>
        <w:t xml:space="preserve"> è un processo che </w:t>
      </w:r>
      <w:r w:rsidRPr="005E2B55">
        <w:rPr>
          <w:rFonts w:ascii="Times New Roman" w:hAnsi="Times New Roman" w:cs="Times New Roman"/>
          <w:bCs/>
          <w:sz w:val="24"/>
          <w:szCs w:val="24"/>
        </w:rPr>
        <w:t>separa il sistema operativo e le applicazioni di un computer dall’hardware fisico sottostante</w:t>
      </w:r>
      <w:r w:rsidRPr="005E2B55">
        <w:rPr>
          <w:rFonts w:ascii="Times New Roman" w:hAnsi="Times New Roman" w:cs="Times New Roman"/>
          <w:sz w:val="24"/>
          <w:szCs w:val="24"/>
        </w:rPr>
        <w:t>. L’</w:t>
      </w:r>
      <w:proofErr w:type="spellStart"/>
      <w:r w:rsidRPr="005E2B55">
        <w:rPr>
          <w:rFonts w:ascii="Times New Roman" w:hAnsi="Times New Roman" w:cs="Times New Roman"/>
          <w:sz w:val="24"/>
          <w:szCs w:val="24"/>
        </w:rPr>
        <w:t>hypervisor</w:t>
      </w:r>
      <w:proofErr w:type="spellEnd"/>
      <w:r w:rsidRPr="005E2B55">
        <w:rPr>
          <w:rFonts w:ascii="Times New Roman" w:hAnsi="Times New Roman" w:cs="Times New Roman"/>
          <w:sz w:val="24"/>
          <w:szCs w:val="24"/>
        </w:rPr>
        <w:t xml:space="preserve"> guida il concetto di virtualizzazione consentendo alla macchina </w:t>
      </w:r>
      <w:proofErr w:type="spellStart"/>
      <w:r w:rsidRPr="005E2B55">
        <w:rPr>
          <w:rFonts w:ascii="Times New Roman" w:hAnsi="Times New Roman" w:cs="Times New Roman"/>
          <w:sz w:val="24"/>
          <w:szCs w:val="24"/>
        </w:rPr>
        <w:t>host</w:t>
      </w:r>
      <w:proofErr w:type="spellEnd"/>
      <w:r w:rsidRPr="005E2B55">
        <w:rPr>
          <w:rFonts w:ascii="Times New Roman" w:hAnsi="Times New Roman" w:cs="Times New Roman"/>
          <w:sz w:val="24"/>
          <w:szCs w:val="24"/>
        </w:rPr>
        <w:t xml:space="preserve"> fisica di utilizzare più macchine virtuali come ospiti per aiutare a massimizzare l’uso efficace delle risorse di calcolo </w:t>
      </w:r>
      <w:r w:rsidRPr="005E2B55">
        <w:rPr>
          <w:rFonts w:ascii="Times New Roman" w:hAnsi="Times New Roman" w:cs="Times New Roman"/>
          <w:bCs/>
          <w:sz w:val="24"/>
          <w:szCs w:val="24"/>
        </w:rPr>
        <w:t>come la memoria, la larghezza di banda della rete e i cicli della CPU</w:t>
      </w:r>
      <w:r w:rsidR="00EE5914">
        <w:rPr>
          <w:rFonts w:ascii="Times New Roman" w:hAnsi="Times New Roman" w:cs="Times New Roman"/>
          <w:bCs/>
          <w:sz w:val="24"/>
          <w:szCs w:val="24"/>
        </w:rPr>
        <w:t xml:space="preserve">, esempi comuni di </w:t>
      </w:r>
      <w:proofErr w:type="spellStart"/>
      <w:r w:rsidR="00EE5914">
        <w:rPr>
          <w:rFonts w:ascii="Times New Roman" w:hAnsi="Times New Roman" w:cs="Times New Roman"/>
          <w:bCs/>
          <w:sz w:val="24"/>
          <w:szCs w:val="24"/>
        </w:rPr>
        <w:t>hypervisor</w:t>
      </w:r>
      <w:proofErr w:type="spellEnd"/>
      <w:r w:rsidR="00EE5914">
        <w:rPr>
          <w:rFonts w:ascii="Times New Roman" w:hAnsi="Times New Roman" w:cs="Times New Roman"/>
          <w:bCs/>
          <w:sz w:val="24"/>
          <w:szCs w:val="24"/>
        </w:rPr>
        <w:t xml:space="preserve"> son </w:t>
      </w:r>
      <w:proofErr w:type="spellStart"/>
      <w:r w:rsidR="00EE5914">
        <w:rPr>
          <w:rFonts w:ascii="Times New Roman" w:hAnsi="Times New Roman" w:cs="Times New Roman"/>
          <w:bCs/>
          <w:sz w:val="24"/>
          <w:szCs w:val="24"/>
        </w:rPr>
        <w:t>VMWare</w:t>
      </w:r>
      <w:proofErr w:type="spellEnd"/>
      <w:r w:rsidR="00EE5914">
        <w:rPr>
          <w:rFonts w:ascii="Times New Roman" w:hAnsi="Times New Roman" w:cs="Times New Roman"/>
          <w:bCs/>
          <w:sz w:val="24"/>
          <w:szCs w:val="24"/>
        </w:rPr>
        <w:t xml:space="preserve"> ESX, </w:t>
      </w:r>
      <w:proofErr w:type="spellStart"/>
      <w:r w:rsidR="00EE5914">
        <w:rPr>
          <w:rFonts w:ascii="Times New Roman" w:hAnsi="Times New Roman" w:cs="Times New Roman"/>
          <w:bCs/>
          <w:sz w:val="24"/>
          <w:szCs w:val="24"/>
        </w:rPr>
        <w:t>HyperV</w:t>
      </w:r>
      <w:proofErr w:type="spellEnd"/>
      <w:r w:rsidR="00EE5914">
        <w:rPr>
          <w:rFonts w:ascii="Times New Roman" w:hAnsi="Times New Roman" w:cs="Times New Roman"/>
          <w:bCs/>
          <w:sz w:val="24"/>
          <w:szCs w:val="24"/>
        </w:rPr>
        <w:t xml:space="preserve"> monitor di Microsoft.</w:t>
      </w:r>
      <w:r w:rsidR="00944FDB">
        <w:rPr>
          <w:rFonts w:ascii="Times New Roman" w:hAnsi="Times New Roman" w:cs="Times New Roman"/>
          <w:bCs/>
          <w:sz w:val="24"/>
          <w:szCs w:val="24"/>
        </w:rPr>
        <w:br/>
        <w:t>L</w:t>
      </w:r>
      <w:r w:rsidR="008920DA">
        <w:rPr>
          <w:rFonts w:ascii="Times New Roman" w:hAnsi="Times New Roman" w:cs="Times New Roman"/>
          <w:bCs/>
          <w:sz w:val="24"/>
          <w:szCs w:val="24"/>
        </w:rPr>
        <w:t>’</w:t>
      </w:r>
      <w:proofErr w:type="spellStart"/>
      <w:r w:rsidR="008920DA">
        <w:rPr>
          <w:rFonts w:ascii="Times New Roman" w:hAnsi="Times New Roman" w:cs="Times New Roman"/>
          <w:bCs/>
          <w:sz w:val="24"/>
          <w:szCs w:val="24"/>
        </w:rPr>
        <w:t>hypervisor</w:t>
      </w:r>
      <w:proofErr w:type="spellEnd"/>
      <w:r w:rsidR="008920DA">
        <w:rPr>
          <w:rFonts w:ascii="Times New Roman" w:hAnsi="Times New Roman" w:cs="Times New Roman"/>
          <w:bCs/>
          <w:sz w:val="24"/>
          <w:szCs w:val="24"/>
        </w:rPr>
        <w:t xml:space="preserve"> svolge anche un ruolo di difesa, comportandosi da strato di connessione tra le macchine virtuali e le macchine fisiche su cui sono istallate. Questo evita che attacchi inferti alla macchina virtuale ricadano sulla macchina fisica evitando di comprometterne il funzionamento.</w:t>
      </w:r>
    </w:p>
    <w:p w14:paraId="5A7410CF" w14:textId="3EB8D866" w:rsidR="00EE5914" w:rsidRDefault="001A5D6A" w:rsidP="00963080">
      <w:pPr>
        <w:spacing w:line="360" w:lineRule="auto"/>
        <w:jc w:val="both"/>
        <w:rPr>
          <w:rFonts w:ascii="Times New Roman" w:hAnsi="Times New Roman" w:cs="Times New Roman"/>
          <w:sz w:val="24"/>
          <w:szCs w:val="24"/>
        </w:rPr>
      </w:pPr>
      <w:r>
        <w:rPr>
          <w:rFonts w:ascii="Times New Roman" w:hAnsi="Times New Roman" w:cs="Times New Roman"/>
          <w:sz w:val="24"/>
          <w:szCs w:val="24"/>
        </w:rPr>
        <w:br/>
      </w:r>
    </w:p>
    <w:p w14:paraId="0E619621" w14:textId="77777777" w:rsidR="00EE5914" w:rsidRDefault="00EE5914" w:rsidP="00963080">
      <w:pPr>
        <w:jc w:val="both"/>
        <w:rPr>
          <w:rFonts w:ascii="Times New Roman" w:hAnsi="Times New Roman" w:cs="Times New Roman"/>
          <w:sz w:val="24"/>
          <w:szCs w:val="24"/>
        </w:rPr>
      </w:pPr>
      <w:r>
        <w:rPr>
          <w:rFonts w:ascii="Times New Roman" w:hAnsi="Times New Roman" w:cs="Times New Roman"/>
          <w:sz w:val="24"/>
          <w:szCs w:val="24"/>
        </w:rPr>
        <w:br w:type="page"/>
      </w:r>
    </w:p>
    <w:p w14:paraId="077BB798" w14:textId="02CE2B24" w:rsidR="001B409F" w:rsidRDefault="00E2645B" w:rsidP="00AA171B">
      <w:pPr>
        <w:pStyle w:val="Titolo2"/>
        <w:jc w:val="both"/>
        <w:rPr>
          <w:rFonts w:ascii="Times New Roman" w:hAnsi="Times New Roman" w:cs="Times New Roman"/>
          <w:color w:val="auto"/>
        </w:rPr>
      </w:pPr>
      <w:bookmarkStart w:id="4" w:name="_Toc5982605"/>
      <w:r w:rsidRPr="001B409F">
        <w:rPr>
          <w:rFonts w:ascii="Times New Roman" w:hAnsi="Times New Roman" w:cs="Times New Roman"/>
          <w:color w:val="auto"/>
        </w:rPr>
        <w:lastRenderedPageBreak/>
        <w:t>1.2</w:t>
      </w:r>
      <w:r w:rsidR="001B409F" w:rsidRPr="001B409F">
        <w:rPr>
          <w:rFonts w:ascii="Times New Roman" w:hAnsi="Times New Roman" w:cs="Times New Roman"/>
          <w:color w:val="auto"/>
        </w:rPr>
        <w:t xml:space="preserve"> </w:t>
      </w:r>
      <w:r w:rsidR="00E62822">
        <w:rPr>
          <w:rFonts w:ascii="Times New Roman" w:hAnsi="Times New Roman" w:cs="Times New Roman"/>
          <w:color w:val="auto"/>
        </w:rPr>
        <w:t>S</w:t>
      </w:r>
      <w:r w:rsidR="001B409F" w:rsidRPr="001B409F">
        <w:rPr>
          <w:rFonts w:ascii="Times New Roman" w:hAnsi="Times New Roman" w:cs="Times New Roman"/>
          <w:color w:val="auto"/>
        </w:rPr>
        <w:t xml:space="preserve">oftware container definizione </w:t>
      </w:r>
      <w:r w:rsidR="00E62822">
        <w:rPr>
          <w:rFonts w:ascii="Times New Roman" w:hAnsi="Times New Roman" w:cs="Times New Roman"/>
          <w:color w:val="auto"/>
        </w:rPr>
        <w:t>e comparazione con VM</w:t>
      </w:r>
      <w:bookmarkEnd w:id="4"/>
    </w:p>
    <w:p w14:paraId="383B035F" w14:textId="77777777" w:rsidR="001B409F" w:rsidRDefault="001B409F" w:rsidP="00AA171B">
      <w:pPr>
        <w:jc w:val="both"/>
        <w:rPr>
          <w:rFonts w:ascii="Times New Roman" w:hAnsi="Times New Roman" w:cs="Times New Roman"/>
        </w:rPr>
      </w:pPr>
    </w:p>
    <w:p w14:paraId="1D2810BB" w14:textId="17F8A0BC" w:rsidR="001B409F" w:rsidRPr="00DC06D0" w:rsidRDefault="001B409F" w:rsidP="00AA171B">
      <w:pPr>
        <w:spacing w:line="360" w:lineRule="auto"/>
        <w:jc w:val="both"/>
        <w:rPr>
          <w:rFonts w:ascii="Times New Roman" w:hAnsi="Times New Roman" w:cs="Times New Roman"/>
          <w:sz w:val="24"/>
          <w:szCs w:val="24"/>
        </w:rPr>
      </w:pPr>
      <w:r w:rsidRPr="00DC06D0">
        <w:rPr>
          <w:rFonts w:ascii="Times New Roman" w:hAnsi="Times New Roman" w:cs="Times New Roman"/>
          <w:sz w:val="24"/>
          <w:szCs w:val="24"/>
        </w:rPr>
        <w:t>Nell’ambito degli </w:t>
      </w:r>
      <w:hyperlink r:id="rId10" w:history="1">
        <w:r w:rsidRPr="00DC06D0">
          <w:rPr>
            <w:rStyle w:val="Collegamentoipertestuale"/>
            <w:rFonts w:ascii="Times New Roman" w:hAnsi="Times New Roman" w:cs="Times New Roman"/>
            <w:bCs/>
            <w:color w:val="auto"/>
            <w:sz w:val="24"/>
            <w:szCs w:val="24"/>
            <w:u w:val="none"/>
          </w:rPr>
          <w:t>approcci alla virtualizzazione</w:t>
        </w:r>
      </w:hyperlink>
      <w:r w:rsidRPr="00DC06D0">
        <w:rPr>
          <w:rFonts w:ascii="Times New Roman" w:hAnsi="Times New Roman" w:cs="Times New Roman"/>
          <w:sz w:val="24"/>
          <w:szCs w:val="24"/>
        </w:rPr>
        <w:t>, un </w:t>
      </w:r>
      <w:r w:rsidRPr="00DC06D0">
        <w:rPr>
          <w:rFonts w:ascii="Times New Roman" w:hAnsi="Times New Roman" w:cs="Times New Roman"/>
          <w:bCs/>
          <w:sz w:val="24"/>
          <w:szCs w:val="24"/>
        </w:rPr>
        <w:t>container</w:t>
      </w:r>
      <w:r w:rsidRPr="00DC06D0">
        <w:rPr>
          <w:rFonts w:ascii="Times New Roman" w:hAnsi="Times New Roman" w:cs="Times New Roman"/>
          <w:sz w:val="24"/>
          <w:szCs w:val="24"/>
        </w:rPr>
        <w:t> è una forma di server virtualizzato a livello del sistema operativo. Invece di creare una istanza virtuale di tutto un server fisico (processore, storage, connessioni di rete, sistema operativo…) come accade per le macchine virtuali, nell’</w:t>
      </w:r>
      <w:r w:rsidRPr="00DC06D0">
        <w:rPr>
          <w:rFonts w:ascii="Times New Roman" w:hAnsi="Times New Roman" w:cs="Times New Roman"/>
          <w:bCs/>
          <w:sz w:val="24"/>
          <w:szCs w:val="24"/>
        </w:rPr>
        <w:t>approccio IT a container</w:t>
      </w:r>
      <w:r w:rsidRPr="00DC06D0">
        <w:rPr>
          <w:rFonts w:ascii="Times New Roman" w:hAnsi="Times New Roman" w:cs="Times New Roman"/>
          <w:sz w:val="24"/>
          <w:szCs w:val="24"/>
        </w:rPr>
        <w:t> si attiva una istanza virtuale </w:t>
      </w:r>
      <w:r w:rsidRPr="00DC06D0">
        <w:rPr>
          <w:rFonts w:ascii="Times New Roman" w:hAnsi="Times New Roman" w:cs="Times New Roman"/>
          <w:bCs/>
          <w:sz w:val="24"/>
          <w:szCs w:val="24"/>
        </w:rPr>
        <w:t>solo dello spazio utente</w:t>
      </w:r>
      <w:r w:rsidRPr="00DC06D0">
        <w:rPr>
          <w:rFonts w:ascii="Times New Roman" w:hAnsi="Times New Roman" w:cs="Times New Roman"/>
          <w:sz w:val="24"/>
          <w:szCs w:val="24"/>
        </w:rPr>
        <w:t>, quindi essenzialmente dell’ambiente di esecuzione delle applicazioni.</w:t>
      </w:r>
    </w:p>
    <w:p w14:paraId="5CF1F84C" w14:textId="100A5C05" w:rsidR="00EB3E3F" w:rsidRPr="009E135E" w:rsidRDefault="001B409F" w:rsidP="009E135E">
      <w:pPr>
        <w:spacing w:line="360" w:lineRule="auto"/>
        <w:jc w:val="both"/>
        <w:rPr>
          <w:rFonts w:ascii="Times New Roman" w:hAnsi="Times New Roman" w:cs="Times New Roman"/>
          <w:sz w:val="24"/>
          <w:szCs w:val="24"/>
        </w:rPr>
      </w:pPr>
      <w:r w:rsidRPr="00DC06D0">
        <w:rPr>
          <w:rFonts w:ascii="Times New Roman" w:hAnsi="Times New Roman" w:cs="Times New Roman"/>
          <w:sz w:val="24"/>
          <w:szCs w:val="24"/>
        </w:rPr>
        <w:t>Tutto quello che supporta tale ambiente</w:t>
      </w:r>
      <w:r w:rsidR="008920DA" w:rsidRPr="00DC06D0">
        <w:rPr>
          <w:rFonts w:ascii="Times New Roman" w:hAnsi="Times New Roman" w:cs="Times New Roman"/>
          <w:sz w:val="24"/>
          <w:szCs w:val="24"/>
        </w:rPr>
        <w:t xml:space="preserve">, </w:t>
      </w:r>
      <w:r w:rsidRPr="00DC06D0">
        <w:rPr>
          <w:rFonts w:ascii="Times New Roman" w:hAnsi="Times New Roman" w:cs="Times New Roman"/>
          <w:sz w:val="24"/>
          <w:szCs w:val="24"/>
        </w:rPr>
        <w:t>quindi dal sistema operativo “in giù” verso l’hardware</w:t>
      </w:r>
      <w:r w:rsidR="008920DA" w:rsidRPr="00DC06D0">
        <w:rPr>
          <w:rFonts w:ascii="Times New Roman" w:hAnsi="Times New Roman" w:cs="Times New Roman"/>
          <w:sz w:val="24"/>
          <w:szCs w:val="24"/>
        </w:rPr>
        <w:t xml:space="preserve">, </w:t>
      </w:r>
      <w:r w:rsidRPr="00DC06D0">
        <w:rPr>
          <w:rFonts w:ascii="Times New Roman" w:hAnsi="Times New Roman" w:cs="Times New Roman"/>
          <w:sz w:val="24"/>
          <w:szCs w:val="24"/>
        </w:rPr>
        <w:t>non è virtuale ma </w:t>
      </w:r>
      <w:r w:rsidRPr="00DC06D0">
        <w:rPr>
          <w:rFonts w:ascii="Times New Roman" w:hAnsi="Times New Roman" w:cs="Times New Roman"/>
          <w:bCs/>
          <w:sz w:val="24"/>
          <w:szCs w:val="24"/>
        </w:rPr>
        <w:t>reale e condiviso</w:t>
      </w:r>
      <w:r w:rsidRPr="00DC06D0">
        <w:rPr>
          <w:rFonts w:ascii="Times New Roman" w:hAnsi="Times New Roman" w:cs="Times New Roman"/>
          <w:sz w:val="24"/>
          <w:szCs w:val="24"/>
        </w:rPr>
        <w:t> fra tutti i container in esecuzione.</w:t>
      </w:r>
      <w:r w:rsidRPr="00DC06D0">
        <w:rPr>
          <w:rFonts w:ascii="Times New Roman" w:hAnsi="Times New Roman" w:cs="Times New Roman"/>
          <w:sz w:val="24"/>
          <w:szCs w:val="24"/>
        </w:rPr>
        <w:br/>
      </w:r>
      <w:r w:rsidR="00963080" w:rsidRPr="00DC06D0">
        <w:rPr>
          <w:rFonts w:ascii="Times New Roman" w:hAnsi="Times New Roman" w:cs="Times New Roman"/>
          <w:sz w:val="24"/>
          <w:szCs w:val="24"/>
        </w:rPr>
        <w:t>È</w:t>
      </w:r>
      <w:r w:rsidRPr="00DC06D0">
        <w:rPr>
          <w:rFonts w:ascii="Times New Roman" w:hAnsi="Times New Roman" w:cs="Times New Roman"/>
          <w:sz w:val="24"/>
          <w:szCs w:val="24"/>
        </w:rPr>
        <w:t xml:space="preserve"> utile </w:t>
      </w:r>
      <w:r w:rsidR="00AA73E0" w:rsidRPr="00DC06D0">
        <w:rPr>
          <w:rFonts w:ascii="Times New Roman" w:hAnsi="Times New Roman" w:cs="Times New Roman"/>
          <w:sz w:val="24"/>
          <w:szCs w:val="24"/>
        </w:rPr>
        <w:t>confrontare</w:t>
      </w:r>
      <w:r w:rsidRPr="00DC06D0">
        <w:rPr>
          <w:rFonts w:ascii="Times New Roman" w:hAnsi="Times New Roman" w:cs="Times New Roman"/>
          <w:sz w:val="24"/>
          <w:szCs w:val="24"/>
        </w:rPr>
        <w:t xml:space="preserve"> la struttura di una macchina virtuale con la struttura di un container.</w:t>
      </w:r>
      <w:r w:rsidR="001A52F0">
        <w:rPr>
          <w:noProof/>
          <w:lang w:eastAsia="it-IT"/>
        </w:rPr>
        <w:drawing>
          <wp:inline distT="0" distB="0" distL="0" distR="0" wp14:anchorId="61150056" wp14:editId="0211C451">
            <wp:extent cx="5219700" cy="2642235"/>
            <wp:effectExtent l="0" t="0" r="0" b="5715"/>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ontainers-vs-virtual-machin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9700" cy="2642235"/>
                    </a:xfrm>
                    <a:prstGeom prst="rect">
                      <a:avLst/>
                    </a:prstGeom>
                  </pic:spPr>
                </pic:pic>
              </a:graphicData>
            </a:graphic>
          </wp:inline>
        </w:drawing>
      </w:r>
    </w:p>
    <w:p w14:paraId="590B88A4" w14:textId="6053118F" w:rsidR="001B409F" w:rsidRPr="00EB3E3F" w:rsidRDefault="00EB3E3F" w:rsidP="00EB3E3F">
      <w:pPr>
        <w:rPr>
          <w:rFonts w:ascii="Times New Roman" w:hAnsi="Times New Roman" w:cs="Times New Roman"/>
          <w:i/>
        </w:rPr>
      </w:pPr>
      <w:r w:rsidRPr="00EB3E3F">
        <w:rPr>
          <w:rFonts w:ascii="Times New Roman" w:hAnsi="Times New Roman" w:cs="Times New Roman"/>
          <w:i/>
        </w:rPr>
        <w:t xml:space="preserve">Figura </w:t>
      </w:r>
      <w:r w:rsidR="00523A3B">
        <w:rPr>
          <w:rFonts w:ascii="Times New Roman" w:hAnsi="Times New Roman" w:cs="Times New Roman"/>
          <w:i/>
        </w:rPr>
        <w:fldChar w:fldCharType="begin"/>
      </w:r>
      <w:r w:rsidR="00523A3B">
        <w:rPr>
          <w:rFonts w:ascii="Times New Roman" w:hAnsi="Times New Roman" w:cs="Times New Roman"/>
          <w:i/>
        </w:rPr>
        <w:instrText xml:space="preserve"> SEQ Figura \* ARABIC </w:instrText>
      </w:r>
      <w:r w:rsidR="00523A3B">
        <w:rPr>
          <w:rFonts w:ascii="Times New Roman" w:hAnsi="Times New Roman" w:cs="Times New Roman"/>
          <w:i/>
        </w:rPr>
        <w:fldChar w:fldCharType="separate"/>
      </w:r>
      <w:r w:rsidR="004D69F1">
        <w:rPr>
          <w:rFonts w:ascii="Times New Roman" w:hAnsi="Times New Roman" w:cs="Times New Roman"/>
          <w:i/>
          <w:noProof/>
        </w:rPr>
        <w:t>2</w:t>
      </w:r>
      <w:r w:rsidR="00523A3B">
        <w:rPr>
          <w:rFonts w:ascii="Times New Roman" w:hAnsi="Times New Roman" w:cs="Times New Roman"/>
          <w:i/>
        </w:rPr>
        <w:fldChar w:fldCharType="end"/>
      </w:r>
      <w:r w:rsidR="00AA73E0">
        <w:rPr>
          <w:rFonts w:ascii="Times New Roman" w:hAnsi="Times New Roman" w:cs="Times New Roman"/>
          <w:i/>
        </w:rPr>
        <w:t>: Confronto</w:t>
      </w:r>
      <w:r w:rsidRPr="00EB3E3F">
        <w:rPr>
          <w:rFonts w:ascii="Times New Roman" w:hAnsi="Times New Roman" w:cs="Times New Roman"/>
          <w:i/>
        </w:rPr>
        <w:t xml:space="preserve"> VM </w:t>
      </w:r>
      <w:r w:rsidR="00252919">
        <w:rPr>
          <w:rFonts w:ascii="Times New Roman" w:hAnsi="Times New Roman" w:cs="Times New Roman"/>
          <w:i/>
        </w:rPr>
        <w:t>–</w:t>
      </w:r>
      <w:r w:rsidRPr="00EB3E3F">
        <w:rPr>
          <w:rFonts w:ascii="Times New Roman" w:hAnsi="Times New Roman" w:cs="Times New Roman"/>
          <w:i/>
        </w:rPr>
        <w:t xml:space="preserve"> Container</w:t>
      </w:r>
    </w:p>
    <w:p w14:paraId="13FD3C34" w14:textId="3E5C00DD" w:rsidR="00AA171B" w:rsidRDefault="001A52F0" w:rsidP="00AA171B">
      <w:pPr>
        <w:spacing w:line="360" w:lineRule="auto"/>
        <w:jc w:val="both"/>
        <w:rPr>
          <w:rFonts w:ascii="Times New Roman" w:hAnsi="Times New Roman" w:cs="Times New Roman"/>
          <w:color w:val="000000" w:themeColor="text1"/>
          <w:sz w:val="24"/>
        </w:rPr>
      </w:pPr>
      <w:r w:rsidRPr="00C220BB">
        <w:rPr>
          <w:rFonts w:ascii="Times New Roman" w:hAnsi="Times New Roman" w:cs="Times New Roman"/>
          <w:color w:val="000000" w:themeColor="text1"/>
          <w:sz w:val="24"/>
        </w:rPr>
        <w:t xml:space="preserve">Si può osservare dall’immagine che le macchine virtuali per operare su una infrastruttura fisica necessitano </w:t>
      </w:r>
      <w:r w:rsidR="00AA73E0">
        <w:rPr>
          <w:rFonts w:ascii="Times New Roman" w:hAnsi="Times New Roman" w:cs="Times New Roman"/>
          <w:color w:val="000000" w:themeColor="text1"/>
          <w:sz w:val="24"/>
        </w:rPr>
        <w:t>del</w:t>
      </w:r>
      <w:r w:rsidRPr="00C220BB">
        <w:rPr>
          <w:rFonts w:ascii="Times New Roman" w:hAnsi="Times New Roman" w:cs="Times New Roman"/>
          <w:color w:val="000000" w:themeColor="text1"/>
          <w:sz w:val="24"/>
        </w:rPr>
        <w:t>l’installazione di un sistema operativo per singola macchina virtuale, il tutto coordinato dall’</w:t>
      </w:r>
      <w:proofErr w:type="spellStart"/>
      <w:r w:rsidRPr="00C220BB">
        <w:rPr>
          <w:rFonts w:ascii="Times New Roman" w:hAnsi="Times New Roman" w:cs="Times New Roman"/>
          <w:color w:val="000000" w:themeColor="text1"/>
          <w:sz w:val="24"/>
        </w:rPr>
        <w:t>hypervisor</w:t>
      </w:r>
      <w:proofErr w:type="spellEnd"/>
      <w:r w:rsidRPr="00C220BB">
        <w:rPr>
          <w:rFonts w:ascii="Times New Roman" w:hAnsi="Times New Roman" w:cs="Times New Roman"/>
          <w:color w:val="000000" w:themeColor="text1"/>
          <w:sz w:val="24"/>
        </w:rPr>
        <w:t xml:space="preserve"> che</w:t>
      </w:r>
      <w:r w:rsidR="00AA73E0">
        <w:rPr>
          <w:rFonts w:ascii="Times New Roman" w:hAnsi="Times New Roman" w:cs="Times New Roman"/>
          <w:color w:val="000000" w:themeColor="text1"/>
          <w:sz w:val="24"/>
        </w:rPr>
        <w:t>,</w:t>
      </w:r>
      <w:r w:rsidRPr="00C220BB">
        <w:rPr>
          <w:rFonts w:ascii="Times New Roman" w:hAnsi="Times New Roman" w:cs="Times New Roman"/>
          <w:color w:val="000000" w:themeColor="text1"/>
          <w:sz w:val="24"/>
        </w:rPr>
        <w:t xml:space="preserve"> come detto in precedenza</w:t>
      </w:r>
      <w:r w:rsidR="00AA73E0">
        <w:rPr>
          <w:rFonts w:ascii="Times New Roman" w:hAnsi="Times New Roman" w:cs="Times New Roman"/>
          <w:color w:val="000000" w:themeColor="text1"/>
          <w:sz w:val="24"/>
        </w:rPr>
        <w:t>,</w:t>
      </w:r>
      <w:r w:rsidRPr="00C220BB">
        <w:rPr>
          <w:rFonts w:ascii="Times New Roman" w:hAnsi="Times New Roman" w:cs="Times New Roman"/>
          <w:color w:val="000000" w:themeColor="text1"/>
          <w:sz w:val="24"/>
        </w:rPr>
        <w:t xml:space="preserve"> si occupa di gestire le risorse assegnate alle singole macchine, di risolvere eventuali anomalie e conflitti. Con il sistema di software container invece, sull’infrastruttura fisica si installa un unico sistema operativo, nella gran parte dei casi applicativi kernel </w:t>
      </w:r>
      <w:r w:rsidR="00963080" w:rsidRPr="00C220BB">
        <w:rPr>
          <w:rFonts w:ascii="Times New Roman" w:hAnsi="Times New Roman" w:cs="Times New Roman"/>
          <w:color w:val="000000" w:themeColor="text1"/>
          <w:sz w:val="24"/>
        </w:rPr>
        <w:t>Linux</w:t>
      </w:r>
      <w:r w:rsidR="00963080">
        <w:rPr>
          <w:rFonts w:ascii="Times New Roman" w:hAnsi="Times New Roman" w:cs="Times New Roman"/>
          <w:color w:val="000000" w:themeColor="text1"/>
          <w:sz w:val="24"/>
        </w:rPr>
        <w:t>,</w:t>
      </w:r>
      <w:r w:rsidRPr="00C220BB">
        <w:rPr>
          <w:rFonts w:ascii="Times New Roman" w:hAnsi="Times New Roman" w:cs="Times New Roman"/>
          <w:color w:val="000000" w:themeColor="text1"/>
          <w:sz w:val="24"/>
        </w:rPr>
        <w:t xml:space="preserve"> e sullo stesso vengono installati dei container, un’unità standard di software che contiene in </w:t>
      </w:r>
      <w:r w:rsidR="00EB3E3F" w:rsidRPr="00C220BB">
        <w:rPr>
          <w:rFonts w:ascii="Times New Roman" w:hAnsi="Times New Roman" w:cs="Times New Roman"/>
          <w:color w:val="000000" w:themeColor="text1"/>
          <w:sz w:val="24"/>
        </w:rPr>
        <w:t>sé</w:t>
      </w:r>
      <w:r w:rsidRPr="00C220BB">
        <w:rPr>
          <w:rFonts w:ascii="Times New Roman" w:hAnsi="Times New Roman" w:cs="Times New Roman"/>
          <w:color w:val="000000" w:themeColor="text1"/>
          <w:sz w:val="24"/>
        </w:rPr>
        <w:t xml:space="preserve"> il codice dell’applic</w:t>
      </w:r>
      <w:r w:rsidR="00AA73E0">
        <w:rPr>
          <w:rFonts w:ascii="Times New Roman" w:hAnsi="Times New Roman" w:cs="Times New Roman"/>
          <w:color w:val="000000" w:themeColor="text1"/>
          <w:sz w:val="24"/>
        </w:rPr>
        <w:t>ativo e tutti i file dipendenti;</w:t>
      </w:r>
      <w:r w:rsidRPr="00C220BB">
        <w:rPr>
          <w:rFonts w:ascii="Times New Roman" w:hAnsi="Times New Roman" w:cs="Times New Roman"/>
          <w:color w:val="000000" w:themeColor="text1"/>
          <w:sz w:val="24"/>
        </w:rPr>
        <w:t xml:space="preserve"> gli applicativi in questa </w:t>
      </w:r>
      <w:r w:rsidRPr="00C220BB">
        <w:rPr>
          <w:rFonts w:ascii="Times New Roman" w:hAnsi="Times New Roman" w:cs="Times New Roman"/>
          <w:color w:val="000000" w:themeColor="text1"/>
          <w:sz w:val="24"/>
        </w:rPr>
        <w:lastRenderedPageBreak/>
        <w:t xml:space="preserve">maniera sono molto veloci alla partenza e possono essere spostati agilmente da un sistema ad un altro. </w:t>
      </w:r>
    </w:p>
    <w:p w14:paraId="3655E336" w14:textId="4475708B" w:rsidR="00C220BB" w:rsidRDefault="001A52F0" w:rsidP="00AA171B">
      <w:pPr>
        <w:spacing w:line="360" w:lineRule="auto"/>
        <w:jc w:val="both"/>
        <w:rPr>
          <w:rFonts w:ascii="Times New Roman" w:hAnsi="Times New Roman" w:cs="Times New Roman"/>
          <w:color w:val="000000" w:themeColor="text1"/>
          <w:sz w:val="24"/>
        </w:rPr>
      </w:pPr>
      <w:r w:rsidRPr="00C220BB">
        <w:rPr>
          <w:rFonts w:ascii="Times New Roman" w:hAnsi="Times New Roman" w:cs="Times New Roman"/>
          <w:color w:val="000000" w:themeColor="text1"/>
          <w:sz w:val="24"/>
        </w:rPr>
        <w:t xml:space="preserve">La container </w:t>
      </w:r>
      <w:proofErr w:type="spellStart"/>
      <w:r w:rsidRPr="00C220BB">
        <w:rPr>
          <w:rFonts w:ascii="Times New Roman" w:hAnsi="Times New Roman" w:cs="Times New Roman"/>
          <w:color w:val="000000" w:themeColor="text1"/>
          <w:sz w:val="24"/>
        </w:rPr>
        <w:t>engine</w:t>
      </w:r>
      <w:proofErr w:type="spellEnd"/>
      <w:r w:rsidRPr="00C220BB">
        <w:rPr>
          <w:rFonts w:ascii="Times New Roman" w:hAnsi="Times New Roman" w:cs="Times New Roman"/>
          <w:color w:val="000000" w:themeColor="text1"/>
          <w:sz w:val="24"/>
        </w:rPr>
        <w:t xml:space="preserve"> che si prende in considerazione su questa tesi è DOCKER, </w:t>
      </w:r>
      <w:r w:rsidR="00C220BB" w:rsidRPr="00C220BB">
        <w:rPr>
          <w:rFonts w:ascii="Times New Roman" w:hAnsi="Times New Roman" w:cs="Times New Roman"/>
          <w:color w:val="000000" w:themeColor="text1"/>
          <w:sz w:val="24"/>
        </w:rPr>
        <w:t xml:space="preserve">leader nel mercato della containerizzazione. Nasce nel marzo 2013 quando al </w:t>
      </w:r>
      <w:proofErr w:type="spellStart"/>
      <w:r w:rsidR="00C220BB" w:rsidRPr="00C220BB">
        <w:rPr>
          <w:rFonts w:ascii="Times New Roman" w:hAnsi="Times New Roman" w:cs="Times New Roman"/>
          <w:color w:val="000000" w:themeColor="text1"/>
          <w:sz w:val="24"/>
        </w:rPr>
        <w:t>PyCon</w:t>
      </w:r>
      <w:proofErr w:type="spellEnd"/>
      <w:r w:rsidR="00AA171B">
        <w:rPr>
          <w:rFonts w:ascii="Times New Roman" w:hAnsi="Times New Roman" w:cs="Times New Roman"/>
          <w:color w:val="000000" w:themeColor="text1"/>
          <w:sz w:val="24"/>
        </w:rPr>
        <w:t>,</w:t>
      </w:r>
      <w:r w:rsidR="00C220BB" w:rsidRPr="00C220BB">
        <w:rPr>
          <w:rFonts w:ascii="Times New Roman" w:hAnsi="Times New Roman" w:cs="Times New Roman"/>
          <w:color w:val="000000" w:themeColor="text1"/>
          <w:sz w:val="24"/>
        </w:rPr>
        <w:t xml:space="preserve"> Solomon </w:t>
      </w:r>
      <w:proofErr w:type="spellStart"/>
      <w:r w:rsidR="00C220BB" w:rsidRPr="00C220BB">
        <w:rPr>
          <w:rFonts w:ascii="Times New Roman" w:hAnsi="Times New Roman" w:cs="Times New Roman"/>
          <w:color w:val="000000" w:themeColor="text1"/>
          <w:sz w:val="24"/>
        </w:rPr>
        <w:t>Hykes</w:t>
      </w:r>
      <w:proofErr w:type="spellEnd"/>
      <w:r w:rsidR="00AA171B">
        <w:rPr>
          <w:rFonts w:ascii="Times New Roman" w:hAnsi="Times New Roman" w:cs="Times New Roman"/>
          <w:color w:val="000000" w:themeColor="text1"/>
          <w:sz w:val="24"/>
        </w:rPr>
        <w:t>.</w:t>
      </w:r>
      <w:r w:rsidR="00C220BB" w:rsidRPr="00C220BB">
        <w:rPr>
          <w:rFonts w:ascii="Times New Roman" w:hAnsi="Times New Roman" w:cs="Times New Roman"/>
          <w:color w:val="000000" w:themeColor="text1"/>
          <w:sz w:val="24"/>
        </w:rPr>
        <w:t xml:space="preserve"> la introduce al pubblico. Nel 2015 la stessa Docker fonda OCI (open containers </w:t>
      </w:r>
      <w:proofErr w:type="spellStart"/>
      <w:r w:rsidR="00C220BB" w:rsidRPr="00C220BB">
        <w:rPr>
          <w:rFonts w:ascii="Times New Roman" w:hAnsi="Times New Roman" w:cs="Times New Roman"/>
          <w:color w:val="000000" w:themeColor="text1"/>
          <w:sz w:val="24"/>
        </w:rPr>
        <w:t>initiative</w:t>
      </w:r>
      <w:proofErr w:type="spellEnd"/>
      <w:r w:rsidR="00C220BB" w:rsidRPr="00C220BB">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rPr>
          <w:id w:val="-1333298008"/>
          <w:citation/>
        </w:sdtPr>
        <w:sdtContent>
          <w:r w:rsidR="009336D1">
            <w:rPr>
              <w:rFonts w:ascii="Times New Roman" w:hAnsi="Times New Roman" w:cs="Times New Roman"/>
              <w:color w:val="000000" w:themeColor="text1"/>
              <w:sz w:val="24"/>
            </w:rPr>
            <w:fldChar w:fldCharType="begin"/>
          </w:r>
          <w:r w:rsidR="009336D1">
            <w:rPr>
              <w:rFonts w:ascii="Times New Roman" w:hAnsi="Times New Roman" w:cs="Times New Roman"/>
              <w:color w:val="000000" w:themeColor="text1"/>
              <w:sz w:val="24"/>
            </w:rPr>
            <w:instrText xml:space="preserve">CITATION OCI \l 1040 </w:instrText>
          </w:r>
          <w:r w:rsidR="009336D1">
            <w:rPr>
              <w:rFonts w:ascii="Times New Roman" w:hAnsi="Times New Roman" w:cs="Times New Roman"/>
              <w:color w:val="000000" w:themeColor="text1"/>
              <w:sz w:val="24"/>
            </w:rPr>
            <w:fldChar w:fldCharType="separate"/>
          </w:r>
          <w:r w:rsidR="00070E80" w:rsidRPr="00070E80">
            <w:rPr>
              <w:rFonts w:ascii="Times New Roman" w:hAnsi="Times New Roman" w:cs="Times New Roman"/>
              <w:noProof/>
              <w:color w:val="000000" w:themeColor="text1"/>
              <w:sz w:val="24"/>
            </w:rPr>
            <w:t>(Torvald, s.d.)</w:t>
          </w:r>
          <w:r w:rsidR="009336D1">
            <w:rPr>
              <w:rFonts w:ascii="Times New Roman" w:hAnsi="Times New Roman" w:cs="Times New Roman"/>
              <w:color w:val="000000" w:themeColor="text1"/>
              <w:sz w:val="24"/>
            </w:rPr>
            <w:fldChar w:fldCharType="end"/>
          </w:r>
        </w:sdtContent>
      </w:sdt>
      <w:r w:rsidR="00C220BB" w:rsidRPr="00C220BB">
        <w:rPr>
          <w:rFonts w:ascii="Times New Roman" w:hAnsi="Times New Roman" w:cs="Times New Roman"/>
          <w:color w:val="000000" w:themeColor="text1"/>
          <w:sz w:val="24"/>
        </w:rPr>
        <w:t>per creare degli standard open per la tecnologia dei container</w:t>
      </w:r>
      <w:r w:rsidR="00EB3E3F">
        <w:rPr>
          <w:rFonts w:ascii="Times New Roman" w:hAnsi="Times New Roman" w:cs="Times New Roman"/>
          <w:color w:val="000000" w:themeColor="text1"/>
          <w:sz w:val="24"/>
        </w:rPr>
        <w:t>.</w:t>
      </w:r>
      <w:r w:rsidR="00C220BB" w:rsidRPr="00C220BB">
        <w:rPr>
          <w:rFonts w:ascii="Times New Roman" w:hAnsi="Times New Roman" w:cs="Times New Roman"/>
          <w:color w:val="000000" w:themeColor="text1"/>
          <w:sz w:val="24"/>
        </w:rPr>
        <w:t xml:space="preserve"> </w:t>
      </w:r>
      <w:r w:rsidR="00EB3E3F">
        <w:rPr>
          <w:rFonts w:ascii="Times New Roman" w:hAnsi="Times New Roman" w:cs="Times New Roman"/>
          <w:color w:val="000000" w:themeColor="text1"/>
          <w:sz w:val="24"/>
        </w:rPr>
        <w:t>A</w:t>
      </w:r>
      <w:r w:rsidR="00C220BB" w:rsidRPr="00C220BB">
        <w:rPr>
          <w:rFonts w:ascii="Times New Roman" w:hAnsi="Times New Roman" w:cs="Times New Roman"/>
          <w:color w:val="000000" w:themeColor="text1"/>
          <w:sz w:val="24"/>
        </w:rPr>
        <w:t xml:space="preserve">l momento </w:t>
      </w:r>
      <w:r w:rsidR="00EB3E3F">
        <w:rPr>
          <w:rFonts w:ascii="Times New Roman" w:hAnsi="Times New Roman" w:cs="Times New Roman"/>
          <w:color w:val="000000" w:themeColor="text1"/>
          <w:sz w:val="24"/>
        </w:rPr>
        <w:t xml:space="preserve">la OCI </w:t>
      </w:r>
      <w:r w:rsidR="00C220BB" w:rsidRPr="00C220BB">
        <w:rPr>
          <w:rFonts w:ascii="Times New Roman" w:hAnsi="Times New Roman" w:cs="Times New Roman"/>
          <w:color w:val="000000" w:themeColor="text1"/>
          <w:sz w:val="24"/>
        </w:rPr>
        <w:t>contiene due specifiche:</w:t>
      </w:r>
    </w:p>
    <w:p w14:paraId="395F418D" w14:textId="57391DB0" w:rsidR="00C220BB" w:rsidRPr="00EB3E3F" w:rsidRDefault="00C220BB" w:rsidP="00EB3E3F">
      <w:pPr>
        <w:pStyle w:val="Paragrafoelenco"/>
        <w:numPr>
          <w:ilvl w:val="0"/>
          <w:numId w:val="9"/>
        </w:numPr>
        <w:spacing w:line="360" w:lineRule="auto"/>
        <w:jc w:val="both"/>
        <w:rPr>
          <w:rFonts w:ascii="Times New Roman" w:hAnsi="Times New Roman" w:cs="Times New Roman"/>
          <w:color w:val="000000" w:themeColor="text1"/>
          <w:sz w:val="24"/>
        </w:rPr>
      </w:pPr>
      <w:r w:rsidRPr="00C220BB">
        <w:rPr>
          <w:rFonts w:ascii="Times New Roman" w:hAnsi="Times New Roman" w:cs="Times New Roman"/>
          <w:color w:val="000000" w:themeColor="text1"/>
          <w:sz w:val="24"/>
        </w:rPr>
        <w:t xml:space="preserve">The </w:t>
      </w:r>
      <w:r w:rsidR="00AA171B">
        <w:rPr>
          <w:rFonts w:ascii="Times New Roman" w:hAnsi="Times New Roman" w:cs="Times New Roman"/>
          <w:color w:val="000000" w:themeColor="text1"/>
          <w:sz w:val="24"/>
        </w:rPr>
        <w:t>R</w:t>
      </w:r>
      <w:r w:rsidRPr="00C220BB">
        <w:rPr>
          <w:rFonts w:ascii="Times New Roman" w:hAnsi="Times New Roman" w:cs="Times New Roman"/>
          <w:color w:val="000000" w:themeColor="text1"/>
          <w:sz w:val="24"/>
        </w:rPr>
        <w:t xml:space="preserve">untime </w:t>
      </w:r>
      <w:proofErr w:type="spellStart"/>
      <w:r w:rsidR="00AA171B">
        <w:rPr>
          <w:rFonts w:ascii="Times New Roman" w:hAnsi="Times New Roman" w:cs="Times New Roman"/>
          <w:color w:val="000000" w:themeColor="text1"/>
          <w:sz w:val="24"/>
        </w:rPr>
        <w:t>S</w:t>
      </w:r>
      <w:r w:rsidRPr="00C220BB">
        <w:rPr>
          <w:rFonts w:ascii="Times New Roman" w:hAnsi="Times New Roman" w:cs="Times New Roman"/>
          <w:color w:val="000000" w:themeColor="text1"/>
          <w:sz w:val="24"/>
        </w:rPr>
        <w:t>pecification</w:t>
      </w:r>
      <w:proofErr w:type="spellEnd"/>
      <w:r w:rsidRPr="00C220BB">
        <w:rPr>
          <w:rFonts w:ascii="Times New Roman" w:hAnsi="Times New Roman" w:cs="Times New Roman"/>
          <w:color w:val="000000" w:themeColor="text1"/>
          <w:sz w:val="24"/>
        </w:rPr>
        <w:t xml:space="preserve">: </w:t>
      </w:r>
      <w:r w:rsidR="00EB3E3F" w:rsidRPr="00EB3E3F">
        <w:rPr>
          <w:rFonts w:ascii="Times New Roman" w:hAnsi="Times New Roman" w:cs="Times New Roman"/>
          <w:color w:val="000000" w:themeColor="text1"/>
          <w:sz w:val="24"/>
        </w:rPr>
        <w:t>mira a specificare la configurazione, l'ambiente di esecuzione e il ciclo di vita di un cont</w:t>
      </w:r>
      <w:r w:rsidR="00EB3E3F">
        <w:rPr>
          <w:rFonts w:ascii="Times New Roman" w:hAnsi="Times New Roman" w:cs="Times New Roman"/>
          <w:color w:val="000000" w:themeColor="text1"/>
          <w:sz w:val="24"/>
        </w:rPr>
        <w:t>ainer</w:t>
      </w:r>
      <w:r w:rsidR="00EB3E3F" w:rsidRPr="00EB3E3F">
        <w:rPr>
          <w:rFonts w:ascii="Times New Roman" w:hAnsi="Times New Roman" w:cs="Times New Roman"/>
          <w:color w:val="000000" w:themeColor="text1"/>
          <w:sz w:val="24"/>
        </w:rPr>
        <w:t xml:space="preserve">. La configurazione di un container viene specificata come </w:t>
      </w:r>
      <w:proofErr w:type="gramStart"/>
      <w:r w:rsidR="00EB3E3F" w:rsidRPr="00EB3E3F">
        <w:rPr>
          <w:rFonts w:ascii="Times New Roman" w:hAnsi="Times New Roman" w:cs="Times New Roman"/>
          <w:color w:val="000000" w:themeColor="text1"/>
          <w:sz w:val="24"/>
        </w:rPr>
        <w:t>config.json</w:t>
      </w:r>
      <w:proofErr w:type="gramEnd"/>
      <w:r w:rsidR="00EB3E3F" w:rsidRPr="00EB3E3F">
        <w:rPr>
          <w:rFonts w:ascii="Times New Roman" w:hAnsi="Times New Roman" w:cs="Times New Roman"/>
          <w:color w:val="000000" w:themeColor="text1"/>
          <w:sz w:val="24"/>
        </w:rPr>
        <w:t xml:space="preserve"> e </w:t>
      </w:r>
      <w:r w:rsidR="00EB3E3F">
        <w:rPr>
          <w:rFonts w:ascii="Times New Roman" w:hAnsi="Times New Roman" w:cs="Times New Roman"/>
          <w:color w:val="000000" w:themeColor="text1"/>
          <w:sz w:val="24"/>
        </w:rPr>
        <w:t xml:space="preserve">delinea </w:t>
      </w:r>
      <w:r w:rsidR="00EB3E3F" w:rsidRPr="00EB3E3F">
        <w:rPr>
          <w:rFonts w:ascii="Times New Roman" w:hAnsi="Times New Roman" w:cs="Times New Roman"/>
          <w:color w:val="000000" w:themeColor="text1"/>
          <w:sz w:val="24"/>
        </w:rPr>
        <w:t>i campi che consentono la creazione di un cont</w:t>
      </w:r>
      <w:r w:rsidR="00EB3E3F">
        <w:rPr>
          <w:rFonts w:ascii="Times New Roman" w:hAnsi="Times New Roman" w:cs="Times New Roman"/>
          <w:color w:val="000000" w:themeColor="text1"/>
          <w:sz w:val="24"/>
        </w:rPr>
        <w:t>ainer</w:t>
      </w:r>
      <w:r w:rsidR="00EB3E3F" w:rsidRPr="00EB3E3F">
        <w:rPr>
          <w:rFonts w:ascii="Times New Roman" w:hAnsi="Times New Roman" w:cs="Times New Roman"/>
          <w:color w:val="000000" w:themeColor="text1"/>
          <w:sz w:val="24"/>
        </w:rPr>
        <w:t>. L'ambiente di esecuzione viene specificato per garantire che le applicazioni in esecuzione all'interno di un cont</w:t>
      </w:r>
      <w:r w:rsidR="00EB3E3F">
        <w:rPr>
          <w:rFonts w:ascii="Times New Roman" w:hAnsi="Times New Roman" w:cs="Times New Roman"/>
          <w:color w:val="000000" w:themeColor="text1"/>
          <w:sz w:val="24"/>
        </w:rPr>
        <w:t xml:space="preserve">ainer </w:t>
      </w:r>
      <w:r w:rsidR="00EB3E3F" w:rsidRPr="00EB3E3F">
        <w:rPr>
          <w:rFonts w:ascii="Times New Roman" w:hAnsi="Times New Roman" w:cs="Times New Roman"/>
          <w:color w:val="000000" w:themeColor="text1"/>
          <w:sz w:val="24"/>
        </w:rPr>
        <w:t xml:space="preserve">dispongano di un ambiente coerente tra i runtime e </w:t>
      </w:r>
      <w:r w:rsidR="00EB3E3F">
        <w:rPr>
          <w:rFonts w:ascii="Times New Roman" w:hAnsi="Times New Roman" w:cs="Times New Roman"/>
          <w:color w:val="000000" w:themeColor="text1"/>
          <w:sz w:val="24"/>
        </w:rPr>
        <w:t>le funzioni definite per il ciclo di vita del container.</w:t>
      </w:r>
    </w:p>
    <w:p w14:paraId="14EE99BA" w14:textId="36F99524" w:rsidR="00C220BB" w:rsidRDefault="00C220BB" w:rsidP="00AA171B">
      <w:pPr>
        <w:pStyle w:val="Paragrafoelenco"/>
        <w:numPr>
          <w:ilvl w:val="0"/>
          <w:numId w:val="9"/>
        </w:numPr>
        <w:spacing w:line="360" w:lineRule="auto"/>
        <w:jc w:val="both"/>
        <w:rPr>
          <w:rFonts w:ascii="Times New Roman" w:hAnsi="Times New Roman" w:cs="Times New Roman"/>
          <w:color w:val="000000" w:themeColor="text1"/>
          <w:sz w:val="24"/>
        </w:rPr>
      </w:pPr>
      <w:r w:rsidRPr="00C220BB">
        <w:rPr>
          <w:rFonts w:ascii="Times New Roman" w:hAnsi="Times New Roman" w:cs="Times New Roman"/>
          <w:color w:val="000000" w:themeColor="text1"/>
          <w:sz w:val="24"/>
        </w:rPr>
        <w:t xml:space="preserve">The Image </w:t>
      </w:r>
      <w:proofErr w:type="spellStart"/>
      <w:r w:rsidRPr="00C220BB">
        <w:rPr>
          <w:rFonts w:ascii="Times New Roman" w:hAnsi="Times New Roman" w:cs="Times New Roman"/>
          <w:color w:val="000000" w:themeColor="text1"/>
          <w:sz w:val="24"/>
        </w:rPr>
        <w:t>Specification</w:t>
      </w:r>
      <w:proofErr w:type="spellEnd"/>
      <w:r w:rsidRPr="00C220BB">
        <w:rPr>
          <w:rFonts w:ascii="Times New Roman" w:hAnsi="Times New Roman" w:cs="Times New Roman"/>
          <w:color w:val="000000" w:themeColor="text1"/>
          <w:sz w:val="24"/>
        </w:rPr>
        <w:t>: delinea invece le</w:t>
      </w:r>
      <w:r>
        <w:rPr>
          <w:rFonts w:ascii="Times New Roman" w:hAnsi="Times New Roman" w:cs="Times New Roman"/>
          <w:color w:val="000000" w:themeColor="text1"/>
          <w:sz w:val="24"/>
        </w:rPr>
        <w:t xml:space="preserve"> caratteristiche di un’immagine per container, in maniera tale che possa essere riconosciuta come standard</w:t>
      </w:r>
      <w:r w:rsidR="00EB3E3F">
        <w:rPr>
          <w:rFonts w:ascii="Times New Roman" w:hAnsi="Times New Roman" w:cs="Times New Roman"/>
          <w:color w:val="000000" w:themeColor="text1"/>
          <w:sz w:val="24"/>
        </w:rPr>
        <w:t xml:space="preserve"> e utilizzata sulle varie piattaforme</w:t>
      </w:r>
    </w:p>
    <w:p w14:paraId="391B1CA6" w14:textId="78F908F9" w:rsidR="00AA171B" w:rsidRDefault="00621C20" w:rsidP="00AA171B">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definitiva i container sono un’astrazione dello strato applicativo che incapsula i</w:t>
      </w:r>
      <w:r w:rsidR="00AA73E0">
        <w:rPr>
          <w:rFonts w:ascii="Times New Roman" w:hAnsi="Times New Roman" w:cs="Times New Roman"/>
          <w:color w:val="000000" w:themeColor="text1"/>
          <w:sz w:val="24"/>
        </w:rPr>
        <w:t>nsieme codice e file dipendenti;</w:t>
      </w:r>
      <w:r>
        <w:rPr>
          <w:rFonts w:ascii="Times New Roman" w:hAnsi="Times New Roman" w:cs="Times New Roman"/>
          <w:color w:val="000000" w:themeColor="text1"/>
          <w:sz w:val="24"/>
        </w:rPr>
        <w:t xml:space="preserve"> più container possono girare sulla stessa macchina e condividere lo stesso kernel di sistema operativo, gestendo i processi in un ambiente isolato. Occupano meno spazio delle Virtual Machine (VM)</w:t>
      </w:r>
      <w:r w:rsidR="00EB3E3F">
        <w:rPr>
          <w:rFonts w:ascii="Times New Roman" w:hAnsi="Times New Roman" w:cs="Times New Roman"/>
          <w:color w:val="000000" w:themeColor="text1"/>
          <w:sz w:val="24"/>
        </w:rPr>
        <w:t xml:space="preserve"> e </w:t>
      </w:r>
      <w:r>
        <w:rPr>
          <w:rFonts w:ascii="Times New Roman" w:hAnsi="Times New Roman" w:cs="Times New Roman"/>
          <w:color w:val="000000" w:themeColor="text1"/>
          <w:sz w:val="24"/>
        </w:rPr>
        <w:t xml:space="preserve">possono gestire più applicativi. Le </w:t>
      </w:r>
      <w:proofErr w:type="spellStart"/>
      <w:r>
        <w:rPr>
          <w:rFonts w:ascii="Times New Roman" w:hAnsi="Times New Roman" w:cs="Times New Roman"/>
          <w:color w:val="000000" w:themeColor="text1"/>
          <w:sz w:val="24"/>
        </w:rPr>
        <w:t>virtual</w:t>
      </w:r>
      <w:proofErr w:type="spellEnd"/>
      <w:r>
        <w:rPr>
          <w:rFonts w:ascii="Times New Roman" w:hAnsi="Times New Roman" w:cs="Times New Roman"/>
          <w:color w:val="000000" w:themeColor="text1"/>
          <w:sz w:val="24"/>
        </w:rPr>
        <w:t xml:space="preserve"> Machines, astraggono lo strato fisico, trasformando un’unica macchina reale in più macchine virtuali, l’</w:t>
      </w:r>
      <w:proofErr w:type="spellStart"/>
      <w:r>
        <w:rPr>
          <w:rFonts w:ascii="Times New Roman" w:hAnsi="Times New Roman" w:cs="Times New Roman"/>
          <w:color w:val="000000" w:themeColor="text1"/>
          <w:sz w:val="24"/>
        </w:rPr>
        <w:t>hypervisor</w:t>
      </w:r>
      <w:proofErr w:type="spellEnd"/>
      <w:r>
        <w:rPr>
          <w:rFonts w:ascii="Times New Roman" w:hAnsi="Times New Roman" w:cs="Times New Roman"/>
          <w:color w:val="000000" w:themeColor="text1"/>
          <w:sz w:val="24"/>
        </w:rPr>
        <w:t xml:space="preserve"> permette di far girare più macchine virtuali sulla stessa macchina fisica. Ogni VM include una copia completa del sistema operativo, gli applicativi, le</w:t>
      </w:r>
      <w:r w:rsidR="00AA73E0">
        <w:rPr>
          <w:rFonts w:ascii="Times New Roman" w:hAnsi="Times New Roman" w:cs="Times New Roman"/>
          <w:color w:val="000000" w:themeColor="text1"/>
          <w:sz w:val="24"/>
        </w:rPr>
        <w:t xml:space="preserve"> librerie necessarie e i binari;</w:t>
      </w:r>
      <w:r>
        <w:rPr>
          <w:rFonts w:ascii="Times New Roman" w:hAnsi="Times New Roman" w:cs="Times New Roman"/>
          <w:color w:val="000000" w:themeColor="text1"/>
          <w:sz w:val="24"/>
        </w:rPr>
        <w:t xml:space="preserve"> andando ad occupare vari </w:t>
      </w:r>
      <w:proofErr w:type="spellStart"/>
      <w:r>
        <w:rPr>
          <w:rFonts w:ascii="Times New Roman" w:hAnsi="Times New Roman" w:cs="Times New Roman"/>
          <w:color w:val="000000" w:themeColor="text1"/>
          <w:sz w:val="24"/>
        </w:rPr>
        <w:t>Gb</w:t>
      </w:r>
      <w:proofErr w:type="spellEnd"/>
      <w:r w:rsidR="00AA171B">
        <w:rPr>
          <w:rFonts w:ascii="Times New Roman" w:hAnsi="Times New Roman" w:cs="Times New Roman"/>
          <w:color w:val="000000" w:themeColor="text1"/>
          <w:sz w:val="24"/>
        </w:rPr>
        <w:t xml:space="preserve"> di memoria</w:t>
      </w:r>
      <w:r>
        <w:rPr>
          <w:rFonts w:ascii="Times New Roman" w:hAnsi="Times New Roman" w:cs="Times New Roman"/>
          <w:color w:val="000000" w:themeColor="text1"/>
          <w:sz w:val="24"/>
        </w:rPr>
        <w:t>, possono essere molto lente all’accensione. Un sistema molto usato</w:t>
      </w:r>
      <w:r w:rsidR="00EB3E3F">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prevede un utilizzo ibrido delle due soluzioni, andando così</w:t>
      </w:r>
      <w:r w:rsidR="00AA171B">
        <w:rPr>
          <w:rFonts w:ascii="Times New Roman" w:hAnsi="Times New Roman" w:cs="Times New Roman"/>
          <w:color w:val="000000" w:themeColor="text1"/>
          <w:sz w:val="24"/>
        </w:rPr>
        <w:t xml:space="preserve"> ad ottenere i vantaggi di entrambe le soluzioni, senza contare che ormai le VM sono una tecnologia consolidata, garantiscono quindi una sicurezza intrinseca data dall’esperienza di anni di utilizzo.</w:t>
      </w:r>
    </w:p>
    <w:p w14:paraId="0AA28602" w14:textId="17FBA417" w:rsidR="00D1720E" w:rsidRDefault="00D1720E" w:rsidP="00AA171B">
      <w:pPr>
        <w:spacing w:line="360" w:lineRule="auto"/>
        <w:jc w:val="both"/>
        <w:rPr>
          <w:rFonts w:ascii="Times New Roman" w:hAnsi="Times New Roman" w:cs="Times New Roman"/>
          <w:color w:val="000000" w:themeColor="text1"/>
          <w:sz w:val="24"/>
        </w:rPr>
      </w:pPr>
    </w:p>
    <w:p w14:paraId="2BD2C406" w14:textId="7B9AF2EA" w:rsidR="00D1720E" w:rsidRPr="00EB3E3F" w:rsidRDefault="00EB3E3F" w:rsidP="00EB3E3F">
      <w:pPr>
        <w:keepNext/>
        <w:spacing w:line="360" w:lineRule="auto"/>
        <w:jc w:val="both"/>
      </w:pPr>
      <w:r>
        <w:rPr>
          <w:noProof/>
          <w:lang w:eastAsia="it-IT"/>
        </w:rPr>
        <w:lastRenderedPageBreak/>
        <w:drawing>
          <wp:inline distT="0" distB="0" distL="0" distR="0" wp14:anchorId="1B62C51C" wp14:editId="523DBDE4">
            <wp:extent cx="5219700" cy="15811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9700" cy="1581150"/>
                    </a:xfrm>
                    <a:prstGeom prst="rect">
                      <a:avLst/>
                    </a:prstGeom>
                    <a:noFill/>
                    <a:ln>
                      <a:noFill/>
                    </a:ln>
                  </pic:spPr>
                </pic:pic>
              </a:graphicData>
            </a:graphic>
          </wp:inline>
        </w:drawing>
      </w:r>
      <w:r w:rsidRPr="00EB3E3F">
        <w:rPr>
          <w:rFonts w:ascii="Times New Roman" w:hAnsi="Times New Roman" w:cs="Times New Roman"/>
          <w:i/>
          <w:color w:val="000000" w:themeColor="text1"/>
          <w:sz w:val="24"/>
        </w:rPr>
        <w:t xml:space="preserve">Figura </w:t>
      </w:r>
      <w:r w:rsidR="00523A3B">
        <w:rPr>
          <w:rFonts w:ascii="Times New Roman" w:hAnsi="Times New Roman" w:cs="Times New Roman"/>
          <w:i/>
          <w:color w:val="000000" w:themeColor="text1"/>
          <w:sz w:val="24"/>
        </w:rPr>
        <w:fldChar w:fldCharType="begin"/>
      </w:r>
      <w:r w:rsidR="00523A3B">
        <w:rPr>
          <w:rFonts w:ascii="Times New Roman" w:hAnsi="Times New Roman" w:cs="Times New Roman"/>
          <w:i/>
          <w:color w:val="000000" w:themeColor="text1"/>
          <w:sz w:val="24"/>
        </w:rPr>
        <w:instrText xml:space="preserve"> SEQ Figura \* ARABIC </w:instrText>
      </w:r>
      <w:r w:rsidR="00523A3B">
        <w:rPr>
          <w:rFonts w:ascii="Times New Roman" w:hAnsi="Times New Roman" w:cs="Times New Roman"/>
          <w:i/>
          <w:color w:val="000000" w:themeColor="text1"/>
          <w:sz w:val="24"/>
        </w:rPr>
        <w:fldChar w:fldCharType="separate"/>
      </w:r>
      <w:r w:rsidR="004D69F1">
        <w:rPr>
          <w:rFonts w:ascii="Times New Roman" w:hAnsi="Times New Roman" w:cs="Times New Roman"/>
          <w:i/>
          <w:noProof/>
          <w:color w:val="000000" w:themeColor="text1"/>
          <w:sz w:val="24"/>
        </w:rPr>
        <w:t>3</w:t>
      </w:r>
      <w:r w:rsidR="00523A3B">
        <w:rPr>
          <w:rFonts w:ascii="Times New Roman" w:hAnsi="Times New Roman" w:cs="Times New Roman"/>
          <w:i/>
          <w:color w:val="000000" w:themeColor="text1"/>
          <w:sz w:val="24"/>
        </w:rPr>
        <w:fldChar w:fldCharType="end"/>
      </w:r>
      <w:r w:rsidRPr="00EB3E3F">
        <w:rPr>
          <w:rFonts w:ascii="Times New Roman" w:hAnsi="Times New Roman" w:cs="Times New Roman"/>
          <w:i/>
          <w:color w:val="000000" w:themeColor="text1"/>
          <w:sz w:val="24"/>
        </w:rPr>
        <w:t>: Container e VM insieme</w:t>
      </w:r>
    </w:p>
    <w:p w14:paraId="332639D6" w14:textId="4D019ADD" w:rsidR="00D1720E" w:rsidRPr="00EB3E3F" w:rsidRDefault="00D1720E" w:rsidP="00D1720E">
      <w:pPr>
        <w:spacing w:line="360" w:lineRule="auto"/>
        <w:jc w:val="both"/>
        <w:rPr>
          <w:rFonts w:ascii="Times New Roman" w:hAnsi="Times New Roman" w:cs="Times New Roman"/>
          <w:noProof/>
          <w:sz w:val="24"/>
        </w:rPr>
      </w:pPr>
      <w:r w:rsidRPr="00EB3E3F">
        <w:rPr>
          <w:rFonts w:ascii="Times New Roman" w:hAnsi="Times New Roman" w:cs="Times New Roman"/>
          <w:noProof/>
          <w:sz w:val="24"/>
        </w:rPr>
        <w:t>Per comprendere meglio anche la filosofia con cui sviluppare applicativi</w:t>
      </w:r>
      <w:r w:rsidR="00560F61">
        <w:rPr>
          <w:rFonts w:ascii="Times New Roman" w:hAnsi="Times New Roman" w:cs="Times New Roman"/>
          <w:noProof/>
          <w:sz w:val="24"/>
        </w:rPr>
        <w:t xml:space="preserve"> su container</w:t>
      </w:r>
      <w:r w:rsidRPr="00EB3E3F">
        <w:rPr>
          <w:rFonts w:ascii="Times New Roman" w:hAnsi="Times New Roman" w:cs="Times New Roman"/>
          <w:noProof/>
          <w:sz w:val="24"/>
        </w:rPr>
        <w:t xml:space="preserve">, bisogna iniziare a non pensarli come delle macchine virtuali, perché queste sono progettate per durare anni, montate su qualche server, e modificate ben poco. I Container invece, possono durare anche pochi minuti per poi venire distrutti, essere attivati per un brevisssimo lasso di tempo e spenti poco dopo. </w:t>
      </w:r>
    </w:p>
    <w:p w14:paraId="3CB95295" w14:textId="226A8058" w:rsidR="00D1720E" w:rsidRPr="00EB3E3F" w:rsidRDefault="00CB2619" w:rsidP="00D1720E">
      <w:pPr>
        <w:spacing w:line="360" w:lineRule="auto"/>
        <w:jc w:val="both"/>
        <w:rPr>
          <w:rFonts w:ascii="Times New Roman" w:hAnsi="Times New Roman" w:cs="Times New Roman"/>
          <w:noProof/>
          <w:sz w:val="24"/>
        </w:rPr>
      </w:pPr>
      <w:r>
        <w:rPr>
          <w:rFonts w:ascii="Times New Roman" w:hAnsi="Times New Roman" w:cs="Times New Roman"/>
          <w:noProof/>
          <w:sz w:val="24"/>
        </w:rPr>
        <w:t>D</w:t>
      </w:r>
      <w:r w:rsidR="00D1720E" w:rsidRPr="00EB3E3F">
        <w:rPr>
          <w:rFonts w:ascii="Times New Roman" w:hAnsi="Times New Roman" w:cs="Times New Roman"/>
          <w:noProof/>
          <w:sz w:val="24"/>
        </w:rPr>
        <w:t>i seguito</w:t>
      </w:r>
      <w:r>
        <w:rPr>
          <w:rFonts w:ascii="Times New Roman" w:hAnsi="Times New Roman" w:cs="Times New Roman"/>
          <w:noProof/>
          <w:sz w:val="24"/>
        </w:rPr>
        <w:t xml:space="preserve"> vengono riassunte</w:t>
      </w:r>
      <w:r w:rsidR="00D1720E" w:rsidRPr="00EB3E3F">
        <w:rPr>
          <w:rFonts w:ascii="Times New Roman" w:hAnsi="Times New Roman" w:cs="Times New Roman"/>
          <w:noProof/>
          <w:sz w:val="24"/>
        </w:rPr>
        <w:t xml:space="preserve"> alcune caratteristiche che  permettono di comprendere meglio </w:t>
      </w:r>
      <w:r w:rsidR="00560F61">
        <w:rPr>
          <w:rFonts w:ascii="Times New Roman" w:hAnsi="Times New Roman" w:cs="Times New Roman"/>
          <w:noProof/>
          <w:sz w:val="24"/>
        </w:rPr>
        <w:t>le metodologie d’uso dei software container:</w:t>
      </w:r>
    </w:p>
    <w:p w14:paraId="480C2640" w14:textId="4B6AB49A" w:rsidR="00D1720E" w:rsidRPr="00D1720E" w:rsidRDefault="00D1720E" w:rsidP="00D1720E">
      <w:pPr>
        <w:pStyle w:val="Paragrafoelenco"/>
        <w:numPr>
          <w:ilvl w:val="0"/>
          <w:numId w:val="15"/>
        </w:numPr>
        <w:spacing w:line="360" w:lineRule="auto"/>
        <w:jc w:val="both"/>
        <w:rPr>
          <w:rFonts w:ascii="Times New Roman" w:hAnsi="Times New Roman" w:cs="Times New Roman"/>
          <w:color w:val="000000" w:themeColor="text1"/>
          <w:sz w:val="24"/>
        </w:rPr>
      </w:pPr>
      <w:r>
        <w:rPr>
          <w:rFonts w:ascii="Times New Roman" w:hAnsi="Times New Roman" w:cs="Times New Roman"/>
          <w:b/>
          <w:color w:val="000000" w:themeColor="text1"/>
          <w:sz w:val="24"/>
        </w:rPr>
        <w:t>Isolamento limitato</w:t>
      </w:r>
    </w:p>
    <w:p w14:paraId="579F5575" w14:textId="5E978563" w:rsidR="00D1720E" w:rsidRDefault="002E13B6" w:rsidP="00D1720E">
      <w:pPr>
        <w:pStyle w:val="Paragrafoelenco"/>
        <w:spacing w:line="360" w:lineRule="auto"/>
        <w:ind w:left="708"/>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I container sono isolati tra di loro ma di default utilizzano le risorse del sistema fisico su cui girano. Se i container non vengono limitati nell’utilizzo delle risorse possono incorrere in attività di conflitto tra loro per contendersi le risorse computazionali. Con le </w:t>
      </w:r>
      <w:proofErr w:type="spellStart"/>
      <w:r>
        <w:rPr>
          <w:rFonts w:ascii="Times New Roman" w:hAnsi="Times New Roman" w:cs="Times New Roman"/>
          <w:color w:val="000000" w:themeColor="text1"/>
          <w:sz w:val="24"/>
        </w:rPr>
        <w:t>virtual</w:t>
      </w:r>
      <w:proofErr w:type="spellEnd"/>
      <w:r>
        <w:rPr>
          <w:rFonts w:ascii="Times New Roman" w:hAnsi="Times New Roman" w:cs="Times New Roman"/>
          <w:color w:val="000000" w:themeColor="text1"/>
          <w:sz w:val="24"/>
        </w:rPr>
        <w:t xml:space="preserve"> machines la configurazione delle risorse è chiesta al momento dell’installazione così da non concorrere in simili situazioni. I processi containerizzati sono processi che girano nelle stesse istanze del kernel Linux cui gira il sistema operativo</w:t>
      </w:r>
      <w:r w:rsidR="00562434">
        <w:rPr>
          <w:rFonts w:ascii="Times New Roman" w:hAnsi="Times New Roman" w:cs="Times New Roman"/>
          <w:color w:val="000000" w:themeColor="text1"/>
          <w:sz w:val="24"/>
        </w:rPr>
        <w:t xml:space="preserve"> il che rende il sistema più che vulnerabile</w:t>
      </w:r>
      <w:r>
        <w:rPr>
          <w:rFonts w:ascii="Times New Roman" w:hAnsi="Times New Roman" w:cs="Times New Roman"/>
          <w:color w:val="000000" w:themeColor="text1"/>
          <w:sz w:val="24"/>
        </w:rPr>
        <w:t xml:space="preserve">, mentre nelle VM questa separazione è effettuata dalle istanze del sistema operativo per le singole macchine. </w:t>
      </w:r>
      <w:r w:rsidR="00562434">
        <w:rPr>
          <w:rFonts w:ascii="Times New Roman" w:hAnsi="Times New Roman" w:cs="Times New Roman"/>
          <w:color w:val="000000" w:themeColor="text1"/>
          <w:sz w:val="24"/>
        </w:rPr>
        <w:t>Per questo un connubio tra le due tecnologie è per il momento la soluzione migliore</w:t>
      </w:r>
      <w:r w:rsidR="00560F61">
        <w:rPr>
          <w:rFonts w:ascii="Times New Roman" w:hAnsi="Times New Roman" w:cs="Times New Roman"/>
          <w:color w:val="000000" w:themeColor="text1"/>
          <w:sz w:val="24"/>
        </w:rPr>
        <w:t>, che offre si, la velocità, l’elasticità e la semplicità dei container, ma permette anche di difendere il kernel da attacchi o da errori del sistema.</w:t>
      </w:r>
    </w:p>
    <w:p w14:paraId="75E50FB6" w14:textId="6F98B6C5" w:rsidR="009E135E" w:rsidRDefault="009E135E" w:rsidP="00D1720E">
      <w:pPr>
        <w:pStyle w:val="Paragrafoelenco"/>
        <w:spacing w:line="360" w:lineRule="auto"/>
        <w:ind w:left="708"/>
        <w:jc w:val="both"/>
        <w:rPr>
          <w:rFonts w:ascii="Times New Roman" w:hAnsi="Times New Roman" w:cs="Times New Roman"/>
          <w:color w:val="000000" w:themeColor="text1"/>
          <w:sz w:val="24"/>
        </w:rPr>
      </w:pPr>
    </w:p>
    <w:p w14:paraId="50A894EF" w14:textId="6E6667EB" w:rsidR="009E135E" w:rsidRDefault="009E135E" w:rsidP="00D1720E">
      <w:pPr>
        <w:pStyle w:val="Paragrafoelenco"/>
        <w:spacing w:line="360" w:lineRule="auto"/>
        <w:ind w:left="708"/>
        <w:jc w:val="both"/>
        <w:rPr>
          <w:rFonts w:ascii="Times New Roman" w:hAnsi="Times New Roman" w:cs="Times New Roman"/>
          <w:color w:val="000000" w:themeColor="text1"/>
          <w:sz w:val="24"/>
        </w:rPr>
      </w:pPr>
    </w:p>
    <w:p w14:paraId="69AD8D11" w14:textId="4209B831" w:rsidR="009E135E" w:rsidRDefault="009E135E" w:rsidP="00D1720E">
      <w:pPr>
        <w:pStyle w:val="Paragrafoelenco"/>
        <w:spacing w:line="360" w:lineRule="auto"/>
        <w:ind w:left="708"/>
        <w:jc w:val="both"/>
        <w:rPr>
          <w:rFonts w:ascii="Times New Roman" w:hAnsi="Times New Roman" w:cs="Times New Roman"/>
          <w:color w:val="000000" w:themeColor="text1"/>
          <w:sz w:val="24"/>
        </w:rPr>
      </w:pPr>
    </w:p>
    <w:p w14:paraId="09EC02AD" w14:textId="3E2F5647" w:rsidR="009E135E" w:rsidRDefault="009E135E" w:rsidP="00D1720E">
      <w:pPr>
        <w:pStyle w:val="Paragrafoelenco"/>
        <w:spacing w:line="360" w:lineRule="auto"/>
        <w:ind w:left="708"/>
        <w:jc w:val="both"/>
        <w:rPr>
          <w:rFonts w:ascii="Times New Roman" w:hAnsi="Times New Roman" w:cs="Times New Roman"/>
          <w:color w:val="000000" w:themeColor="text1"/>
          <w:sz w:val="24"/>
        </w:rPr>
      </w:pPr>
    </w:p>
    <w:p w14:paraId="390DBACF" w14:textId="77777777" w:rsidR="009E135E" w:rsidRDefault="009E135E" w:rsidP="00D1720E">
      <w:pPr>
        <w:pStyle w:val="Paragrafoelenco"/>
        <w:spacing w:line="360" w:lineRule="auto"/>
        <w:ind w:left="708"/>
        <w:jc w:val="both"/>
        <w:rPr>
          <w:rFonts w:ascii="Times New Roman" w:hAnsi="Times New Roman" w:cs="Times New Roman"/>
          <w:color w:val="000000" w:themeColor="text1"/>
          <w:sz w:val="24"/>
        </w:rPr>
      </w:pPr>
    </w:p>
    <w:p w14:paraId="1785DD80" w14:textId="1B9E16AF" w:rsidR="002E13B6" w:rsidRDefault="00200C36" w:rsidP="002E13B6">
      <w:pPr>
        <w:pStyle w:val="Paragrafoelenco"/>
        <w:numPr>
          <w:ilvl w:val="0"/>
          <w:numId w:val="15"/>
        </w:numPr>
        <w:spacing w:line="36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Leggerezza </w:t>
      </w:r>
    </w:p>
    <w:p w14:paraId="4004D17D" w14:textId="12205F71" w:rsidR="00A651A0" w:rsidRDefault="00A651A0" w:rsidP="00A651A0">
      <w:pPr>
        <w:pStyle w:val="Paragrafoelenco"/>
        <w:spacing w:line="360" w:lineRule="auto"/>
        <w:ind w:left="708"/>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Creare un container occupa davvero poco spazio. Il container pesa così poco perché è solo </w:t>
      </w:r>
      <w:r w:rsidR="00560F61">
        <w:rPr>
          <w:rFonts w:ascii="Times New Roman" w:hAnsi="Times New Roman" w:cs="Times New Roman"/>
          <w:color w:val="000000" w:themeColor="text1"/>
          <w:sz w:val="24"/>
        </w:rPr>
        <w:t xml:space="preserve">il </w:t>
      </w:r>
      <w:r>
        <w:rPr>
          <w:rFonts w:ascii="Times New Roman" w:hAnsi="Times New Roman" w:cs="Times New Roman"/>
          <w:color w:val="000000" w:themeColor="text1"/>
          <w:sz w:val="24"/>
        </w:rPr>
        <w:t>riferimento ad un’immagine e alcuni metadata sulla configurazione. Non ci sono copie di dati all’in</w:t>
      </w:r>
      <w:r w:rsidR="00CB2619">
        <w:rPr>
          <w:rFonts w:ascii="Times New Roman" w:hAnsi="Times New Roman" w:cs="Times New Roman"/>
          <w:color w:val="000000" w:themeColor="text1"/>
          <w:sz w:val="24"/>
        </w:rPr>
        <w:t>terno del container. I</w:t>
      </w:r>
      <w:r>
        <w:rPr>
          <w:rFonts w:ascii="Times New Roman" w:hAnsi="Times New Roman" w:cs="Times New Roman"/>
          <w:color w:val="000000" w:themeColor="text1"/>
          <w:sz w:val="24"/>
        </w:rPr>
        <w:t xml:space="preserve"> container </w:t>
      </w:r>
      <w:r w:rsidR="00CB2619">
        <w:rPr>
          <w:rFonts w:ascii="Times New Roman" w:hAnsi="Times New Roman" w:cs="Times New Roman"/>
          <w:color w:val="000000" w:themeColor="text1"/>
          <w:sz w:val="24"/>
        </w:rPr>
        <w:t xml:space="preserve">si utilizzano </w:t>
      </w:r>
      <w:r>
        <w:rPr>
          <w:rFonts w:ascii="Times New Roman" w:hAnsi="Times New Roman" w:cs="Times New Roman"/>
          <w:color w:val="000000" w:themeColor="text1"/>
          <w:sz w:val="24"/>
        </w:rPr>
        <w:t xml:space="preserve">in quelle situazioni in cui eseguire una </w:t>
      </w:r>
      <w:proofErr w:type="spellStart"/>
      <w:r>
        <w:rPr>
          <w:rFonts w:ascii="Times New Roman" w:hAnsi="Times New Roman" w:cs="Times New Roman"/>
          <w:color w:val="000000" w:themeColor="text1"/>
          <w:sz w:val="24"/>
        </w:rPr>
        <w:t>virtual</w:t>
      </w:r>
      <w:proofErr w:type="spellEnd"/>
      <w:r>
        <w:rPr>
          <w:rFonts w:ascii="Times New Roman" w:hAnsi="Times New Roman" w:cs="Times New Roman"/>
          <w:color w:val="000000" w:themeColor="text1"/>
          <w:sz w:val="24"/>
        </w:rPr>
        <w:t xml:space="preserve"> machine risulterebbe davvero troppo sovradimensionato mentre un semplice container risolverebbe con leggerezza e semplicità</w:t>
      </w:r>
      <w:r w:rsidR="00560F61">
        <w:rPr>
          <w:rFonts w:ascii="Times New Roman" w:hAnsi="Times New Roman" w:cs="Times New Roman"/>
          <w:color w:val="000000" w:themeColor="text1"/>
          <w:sz w:val="24"/>
        </w:rPr>
        <w:t xml:space="preserve"> il task richiesto.</w:t>
      </w:r>
    </w:p>
    <w:p w14:paraId="65FEE39F" w14:textId="1CC67FD7" w:rsidR="00A651A0" w:rsidRPr="00200C36" w:rsidRDefault="00200C36" w:rsidP="00A651A0">
      <w:pPr>
        <w:pStyle w:val="Paragrafoelenco"/>
        <w:numPr>
          <w:ilvl w:val="0"/>
          <w:numId w:val="15"/>
        </w:numPr>
        <w:spacing w:line="360" w:lineRule="auto"/>
        <w:jc w:val="both"/>
        <w:rPr>
          <w:rFonts w:ascii="Times New Roman" w:hAnsi="Times New Roman" w:cs="Times New Roman"/>
          <w:color w:val="000000" w:themeColor="text1"/>
          <w:sz w:val="24"/>
        </w:rPr>
      </w:pPr>
      <w:proofErr w:type="spellStart"/>
      <w:r>
        <w:rPr>
          <w:rFonts w:ascii="Times New Roman" w:hAnsi="Times New Roman" w:cs="Times New Roman"/>
          <w:b/>
          <w:color w:val="000000" w:themeColor="text1"/>
          <w:sz w:val="24"/>
        </w:rPr>
        <w:t>Microservizi</w:t>
      </w:r>
      <w:proofErr w:type="spellEnd"/>
    </w:p>
    <w:p w14:paraId="06231D59" w14:textId="75834BFB" w:rsidR="00200C36" w:rsidRPr="00200C36" w:rsidRDefault="00200C36" w:rsidP="00200C36">
      <w:pPr>
        <w:pStyle w:val="Paragrafoelenco"/>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I container permettono di gestire </w:t>
      </w:r>
      <w:proofErr w:type="spellStart"/>
      <w:r>
        <w:rPr>
          <w:rFonts w:ascii="Times New Roman" w:hAnsi="Times New Roman" w:cs="Times New Roman"/>
          <w:color w:val="000000" w:themeColor="text1"/>
          <w:sz w:val="24"/>
        </w:rPr>
        <w:t>microservizi</w:t>
      </w:r>
      <w:proofErr w:type="spellEnd"/>
      <w:r>
        <w:rPr>
          <w:rFonts w:ascii="Times New Roman" w:hAnsi="Times New Roman" w:cs="Times New Roman"/>
          <w:color w:val="000000" w:themeColor="text1"/>
          <w:sz w:val="24"/>
        </w:rPr>
        <w:t xml:space="preserve"> isolati, prendere le grandi applicazioni monolitiche, </w:t>
      </w:r>
      <w:r w:rsidR="00560F61">
        <w:rPr>
          <w:rFonts w:ascii="Times New Roman" w:hAnsi="Times New Roman" w:cs="Times New Roman"/>
          <w:color w:val="000000" w:themeColor="text1"/>
          <w:sz w:val="24"/>
        </w:rPr>
        <w:t>s</w:t>
      </w:r>
      <w:r>
        <w:rPr>
          <w:rFonts w:ascii="Times New Roman" w:hAnsi="Times New Roman" w:cs="Times New Roman"/>
          <w:color w:val="000000" w:themeColor="text1"/>
          <w:sz w:val="24"/>
        </w:rPr>
        <w:t xml:space="preserve">comporle in piccole parti e gestirle come un unico sistema composto da tanti piccoli applicativi. </w:t>
      </w:r>
      <w:sdt>
        <w:sdtPr>
          <w:rPr>
            <w:rFonts w:ascii="Times New Roman" w:hAnsi="Times New Roman" w:cs="Times New Roman"/>
            <w:color w:val="000000" w:themeColor="text1"/>
            <w:sz w:val="24"/>
          </w:rPr>
          <w:id w:val="1634438253"/>
          <w:citation/>
        </w:sdtPr>
        <w:sdtContent>
          <w:r w:rsidR="009336D1">
            <w:rPr>
              <w:rFonts w:ascii="Times New Roman" w:hAnsi="Times New Roman" w:cs="Times New Roman"/>
              <w:color w:val="000000" w:themeColor="text1"/>
              <w:sz w:val="24"/>
            </w:rPr>
            <w:fldChar w:fldCharType="begin"/>
          </w:r>
          <w:r w:rsidR="009336D1">
            <w:rPr>
              <w:rFonts w:ascii="Times New Roman" w:hAnsi="Times New Roman" w:cs="Times New Roman"/>
              <w:color w:val="000000" w:themeColor="text1"/>
              <w:sz w:val="24"/>
            </w:rPr>
            <w:instrText xml:space="preserve">CITATION Sea181 \l 1040 </w:instrText>
          </w:r>
          <w:r w:rsidR="009336D1">
            <w:rPr>
              <w:rFonts w:ascii="Times New Roman" w:hAnsi="Times New Roman" w:cs="Times New Roman"/>
              <w:color w:val="000000" w:themeColor="text1"/>
              <w:sz w:val="24"/>
            </w:rPr>
            <w:fldChar w:fldCharType="separate"/>
          </w:r>
          <w:r w:rsidR="00070E80" w:rsidRPr="00070E80">
            <w:rPr>
              <w:rFonts w:ascii="Times New Roman" w:hAnsi="Times New Roman" w:cs="Times New Roman"/>
              <w:noProof/>
              <w:color w:val="000000" w:themeColor="text1"/>
              <w:sz w:val="24"/>
            </w:rPr>
            <w:t>(Matthias, 2018)</w:t>
          </w:r>
          <w:r w:rsidR="009336D1">
            <w:rPr>
              <w:rFonts w:ascii="Times New Roman" w:hAnsi="Times New Roman" w:cs="Times New Roman"/>
              <w:color w:val="000000" w:themeColor="text1"/>
              <w:sz w:val="24"/>
            </w:rPr>
            <w:fldChar w:fldCharType="end"/>
          </w:r>
        </w:sdtContent>
      </w:sdt>
    </w:p>
    <w:p w14:paraId="46F5030C" w14:textId="49573F5A" w:rsidR="00C011EA" w:rsidRPr="00C011EA" w:rsidRDefault="00C011EA" w:rsidP="00C011EA">
      <w:pPr>
        <w:pStyle w:val="Titolo2"/>
        <w:rPr>
          <w:rFonts w:ascii="Times New Roman" w:hAnsi="Times New Roman" w:cs="Times New Roman"/>
          <w:color w:val="auto"/>
        </w:rPr>
      </w:pPr>
      <w:bookmarkStart w:id="5" w:name="_Toc5982606"/>
      <w:r w:rsidRPr="00C011EA">
        <w:rPr>
          <w:rFonts w:ascii="Times New Roman" w:hAnsi="Times New Roman" w:cs="Times New Roman"/>
          <w:color w:val="auto"/>
        </w:rPr>
        <w:t>1.3 Funzionamento di Docker</w:t>
      </w:r>
      <w:bookmarkEnd w:id="5"/>
    </w:p>
    <w:p w14:paraId="59F7FB5F" w14:textId="77777777" w:rsidR="00C011EA" w:rsidRDefault="00C011EA" w:rsidP="00BE3695">
      <w:pPr>
        <w:jc w:val="both"/>
      </w:pPr>
    </w:p>
    <w:p w14:paraId="38BEA16A" w14:textId="642226B4" w:rsidR="005575C0" w:rsidRDefault="00AA171B" w:rsidP="00BE3695">
      <w:pPr>
        <w:spacing w:line="360" w:lineRule="auto"/>
        <w:jc w:val="both"/>
        <w:rPr>
          <w:rFonts w:ascii="Times New Roman" w:hAnsi="Times New Roman" w:cs="Times New Roman"/>
          <w:sz w:val="24"/>
          <w:szCs w:val="24"/>
        </w:rPr>
      </w:pPr>
      <w:r>
        <w:rPr>
          <w:rFonts w:ascii="Times New Roman" w:hAnsi="Times New Roman" w:cs="Times New Roman"/>
          <w:sz w:val="24"/>
          <w:szCs w:val="24"/>
        </w:rPr>
        <w:t>Docker è il sistem</w:t>
      </w:r>
      <w:r w:rsidR="009207B5">
        <w:rPr>
          <w:rFonts w:ascii="Times New Roman" w:hAnsi="Times New Roman" w:cs="Times New Roman"/>
          <w:sz w:val="24"/>
          <w:szCs w:val="24"/>
        </w:rPr>
        <w:t>a leader nel mercato della containerizzazione,</w:t>
      </w:r>
      <w:r w:rsidR="009207B5" w:rsidRPr="001C7E65">
        <w:rPr>
          <w:rFonts w:ascii="Times New Roman" w:hAnsi="Times New Roman" w:cs="Times New Roman"/>
          <w:sz w:val="24"/>
          <w:szCs w:val="24"/>
        </w:rPr>
        <w:t xml:space="preserve"> </w:t>
      </w:r>
      <w:r w:rsidR="009207B5">
        <w:rPr>
          <w:rFonts w:ascii="Times New Roman" w:hAnsi="Times New Roman" w:cs="Times New Roman"/>
          <w:sz w:val="24"/>
          <w:szCs w:val="24"/>
        </w:rPr>
        <w:t xml:space="preserve">fin dal suo lancio nel 2013 </w:t>
      </w:r>
      <w:proofErr w:type="spellStart"/>
      <w:r w:rsidR="009207B5">
        <w:rPr>
          <w:rFonts w:ascii="Times New Roman" w:hAnsi="Times New Roman" w:cs="Times New Roman"/>
          <w:sz w:val="24"/>
          <w:szCs w:val="24"/>
        </w:rPr>
        <w:t>docker</w:t>
      </w:r>
      <w:proofErr w:type="spellEnd"/>
      <w:r w:rsidR="009207B5">
        <w:rPr>
          <w:rFonts w:ascii="Times New Roman" w:hAnsi="Times New Roman" w:cs="Times New Roman"/>
          <w:sz w:val="24"/>
          <w:szCs w:val="24"/>
        </w:rPr>
        <w:t xml:space="preserve"> si è imposto sul mercato dei container distribuendo soluzioni che ora sono diventate dei veri e propri standard</w:t>
      </w:r>
      <w:r w:rsidR="00200C36">
        <w:rPr>
          <w:rFonts w:ascii="Times New Roman" w:hAnsi="Times New Roman" w:cs="Times New Roman"/>
          <w:sz w:val="24"/>
          <w:szCs w:val="24"/>
        </w:rPr>
        <w:t xml:space="preserve"> </w:t>
      </w:r>
      <w:r w:rsidR="00560F61">
        <w:rPr>
          <w:rFonts w:ascii="Times New Roman" w:hAnsi="Times New Roman" w:cs="Times New Roman"/>
          <w:sz w:val="24"/>
          <w:szCs w:val="24"/>
        </w:rPr>
        <w:t xml:space="preserve">per </w:t>
      </w:r>
      <w:r w:rsidR="00200C36">
        <w:rPr>
          <w:rFonts w:ascii="Times New Roman" w:hAnsi="Times New Roman" w:cs="Times New Roman"/>
          <w:sz w:val="24"/>
          <w:szCs w:val="24"/>
        </w:rPr>
        <w:t>la virtualizzazione al livello applicativo</w:t>
      </w:r>
      <w:r w:rsidR="009207B5">
        <w:rPr>
          <w:rFonts w:ascii="Times New Roman" w:hAnsi="Times New Roman" w:cs="Times New Roman"/>
          <w:sz w:val="24"/>
          <w:szCs w:val="24"/>
        </w:rPr>
        <w:t>.</w:t>
      </w:r>
      <w:r w:rsidR="005575C0">
        <w:rPr>
          <w:rFonts w:ascii="Times New Roman" w:hAnsi="Times New Roman" w:cs="Times New Roman"/>
          <w:sz w:val="24"/>
          <w:szCs w:val="24"/>
        </w:rPr>
        <w:t xml:space="preserve"> Docker può essere un ottimo sostituto, ma anche lavorare in sintonia con molti strumenti che sono di largo uso tra le imprese di tutti i tipi tra cui, piattaforme cloud, piattaforma di virtualizzazione per impese, i sistemi di gestione del carico e gli ambienti di sviluppo.</w:t>
      </w:r>
    </w:p>
    <w:p w14:paraId="7F27F374" w14:textId="71A742E8" w:rsidR="00BE3695" w:rsidRDefault="009207B5" w:rsidP="00BE3695">
      <w:pPr>
        <w:spacing w:line="360" w:lineRule="auto"/>
        <w:jc w:val="both"/>
        <w:rPr>
          <w:rFonts w:ascii="Times New Roman" w:hAnsi="Times New Roman" w:cs="Times New Roman"/>
          <w:sz w:val="24"/>
          <w:szCs w:val="24"/>
        </w:rPr>
      </w:pPr>
      <w:r w:rsidRPr="001C7E65">
        <w:rPr>
          <w:rFonts w:ascii="Times New Roman" w:hAnsi="Times New Roman" w:cs="Times New Roman"/>
          <w:sz w:val="24"/>
          <w:szCs w:val="24"/>
        </w:rPr>
        <w:t>Docker</w:t>
      </w:r>
      <w:r w:rsidR="00C011EA" w:rsidRPr="001C7E65">
        <w:rPr>
          <w:rFonts w:ascii="Times New Roman" w:hAnsi="Times New Roman" w:cs="Times New Roman"/>
          <w:sz w:val="24"/>
          <w:szCs w:val="24"/>
        </w:rPr>
        <w:t xml:space="preserve"> permette di creare e gestire container, per far girare le proprie applicazioni in maniera isolata e sicura su un qualsiasi </w:t>
      </w:r>
      <w:proofErr w:type="spellStart"/>
      <w:r w:rsidR="00C011EA" w:rsidRPr="001C7E65">
        <w:rPr>
          <w:rFonts w:ascii="Times New Roman" w:hAnsi="Times New Roman" w:cs="Times New Roman"/>
          <w:sz w:val="24"/>
          <w:szCs w:val="24"/>
        </w:rPr>
        <w:t>host</w:t>
      </w:r>
      <w:proofErr w:type="spellEnd"/>
      <w:r w:rsidR="00C011EA" w:rsidRPr="001C7E65">
        <w:rPr>
          <w:rFonts w:ascii="Times New Roman" w:hAnsi="Times New Roman" w:cs="Times New Roman"/>
          <w:sz w:val="24"/>
          <w:szCs w:val="24"/>
        </w:rPr>
        <w:t xml:space="preserve">. I container sono molto leggeri perché non richiedono l’utilizzo di un </w:t>
      </w:r>
      <w:proofErr w:type="spellStart"/>
      <w:r w:rsidR="00C011EA" w:rsidRPr="001C7E65">
        <w:rPr>
          <w:rFonts w:ascii="Times New Roman" w:hAnsi="Times New Roman" w:cs="Times New Roman"/>
          <w:sz w:val="24"/>
          <w:szCs w:val="24"/>
        </w:rPr>
        <w:t>hypervisor</w:t>
      </w:r>
      <w:proofErr w:type="spellEnd"/>
      <w:r w:rsidR="00C011EA" w:rsidRPr="001C7E65">
        <w:rPr>
          <w:rFonts w:ascii="Times New Roman" w:hAnsi="Times New Roman" w:cs="Times New Roman"/>
          <w:sz w:val="24"/>
          <w:szCs w:val="24"/>
        </w:rPr>
        <w:t xml:space="preserve"> ma comunicano direttamente con il kernel della macchina su cui girano.</w:t>
      </w:r>
    </w:p>
    <w:p w14:paraId="64958733" w14:textId="11CD6B1C" w:rsidR="00C011EA" w:rsidRPr="00BE3695" w:rsidRDefault="00C011EA" w:rsidP="00BE3695">
      <w:pPr>
        <w:spacing w:line="360" w:lineRule="auto"/>
        <w:jc w:val="both"/>
        <w:rPr>
          <w:rFonts w:ascii="Times New Roman" w:hAnsi="Times New Roman" w:cs="Times New Roman"/>
          <w:sz w:val="24"/>
          <w:szCs w:val="24"/>
        </w:rPr>
      </w:pPr>
      <w:r w:rsidRPr="00BE3695">
        <w:rPr>
          <w:rFonts w:ascii="Times New Roman" w:hAnsi="Times New Roman" w:cs="Times New Roman"/>
          <w:sz w:val="24"/>
          <w:szCs w:val="24"/>
        </w:rPr>
        <w:t xml:space="preserve">La </w:t>
      </w:r>
      <w:proofErr w:type="spellStart"/>
      <w:r w:rsidRPr="00BE3695">
        <w:rPr>
          <w:rFonts w:ascii="Times New Roman" w:hAnsi="Times New Roman" w:cs="Times New Roman"/>
          <w:sz w:val="24"/>
          <w:szCs w:val="24"/>
        </w:rPr>
        <w:t>docker</w:t>
      </w:r>
      <w:proofErr w:type="spellEnd"/>
      <w:r w:rsidRPr="00BE3695">
        <w:rPr>
          <w:rFonts w:ascii="Times New Roman" w:hAnsi="Times New Roman" w:cs="Times New Roman"/>
          <w:sz w:val="24"/>
          <w:szCs w:val="24"/>
        </w:rPr>
        <w:t xml:space="preserve"> </w:t>
      </w:r>
      <w:proofErr w:type="spellStart"/>
      <w:r w:rsidRPr="00BE3695">
        <w:rPr>
          <w:rFonts w:ascii="Times New Roman" w:hAnsi="Times New Roman" w:cs="Times New Roman"/>
          <w:sz w:val="24"/>
          <w:szCs w:val="24"/>
        </w:rPr>
        <w:t>engine</w:t>
      </w:r>
      <w:proofErr w:type="spellEnd"/>
      <w:r w:rsidRPr="00BE3695">
        <w:rPr>
          <w:rFonts w:ascii="Times New Roman" w:hAnsi="Times New Roman" w:cs="Times New Roman"/>
          <w:sz w:val="24"/>
          <w:szCs w:val="24"/>
        </w:rPr>
        <w:t xml:space="preserve"> è un applicativo </w:t>
      </w:r>
      <w:proofErr w:type="spellStart"/>
      <w:r w:rsidRPr="00BE3695">
        <w:rPr>
          <w:rFonts w:ascii="Times New Roman" w:hAnsi="Times New Roman" w:cs="Times New Roman"/>
          <w:sz w:val="24"/>
          <w:szCs w:val="24"/>
        </w:rPr>
        <w:t>client</w:t>
      </w:r>
      <w:r w:rsidR="00BE3695">
        <w:rPr>
          <w:rFonts w:ascii="Times New Roman" w:hAnsi="Times New Roman" w:cs="Times New Roman"/>
          <w:sz w:val="24"/>
          <w:szCs w:val="24"/>
        </w:rPr>
        <w:t>-</w:t>
      </w:r>
      <w:r w:rsidR="00BE3695" w:rsidRPr="00BE3695">
        <w:rPr>
          <w:rFonts w:ascii="Times New Roman" w:hAnsi="Times New Roman" w:cs="Times New Roman"/>
          <w:sz w:val="24"/>
          <w:szCs w:val="24"/>
        </w:rPr>
        <w:t>server</w:t>
      </w:r>
      <w:proofErr w:type="spellEnd"/>
      <w:r w:rsidRPr="00BE3695">
        <w:rPr>
          <w:rFonts w:ascii="Times New Roman" w:hAnsi="Times New Roman" w:cs="Times New Roman"/>
          <w:sz w:val="24"/>
          <w:szCs w:val="24"/>
        </w:rPr>
        <w:t xml:space="preserve"> con</w:t>
      </w:r>
      <w:r w:rsidR="000C68D3">
        <w:rPr>
          <w:rFonts w:ascii="Times New Roman" w:hAnsi="Times New Roman" w:cs="Times New Roman"/>
          <w:sz w:val="24"/>
          <w:szCs w:val="24"/>
        </w:rPr>
        <w:t xml:space="preserve"> tre</w:t>
      </w:r>
      <w:r w:rsidRPr="00BE3695">
        <w:rPr>
          <w:rFonts w:ascii="Times New Roman" w:hAnsi="Times New Roman" w:cs="Times New Roman"/>
          <w:sz w:val="24"/>
          <w:szCs w:val="24"/>
        </w:rPr>
        <w:t xml:space="preserve"> componenti principali:</w:t>
      </w:r>
    </w:p>
    <w:p w14:paraId="6FF218F1" w14:textId="3469BEC8" w:rsidR="001A5597" w:rsidRPr="00200C36" w:rsidRDefault="001A5597" w:rsidP="00200C36">
      <w:pPr>
        <w:pStyle w:val="Paragrafoelenco"/>
        <w:numPr>
          <w:ilvl w:val="0"/>
          <w:numId w:val="11"/>
        </w:numPr>
        <w:spacing w:line="360" w:lineRule="auto"/>
        <w:rPr>
          <w:rFonts w:ascii="Times New Roman" w:hAnsi="Times New Roman" w:cs="Times New Roman"/>
          <w:sz w:val="24"/>
          <w:szCs w:val="24"/>
        </w:rPr>
      </w:pPr>
      <w:r w:rsidRPr="00BE3695">
        <w:rPr>
          <w:rFonts w:ascii="Times New Roman" w:hAnsi="Times New Roman" w:cs="Times New Roman"/>
          <w:sz w:val="24"/>
          <w:szCs w:val="24"/>
        </w:rPr>
        <w:t xml:space="preserve">Un processo demone (Docker + </w:t>
      </w:r>
      <w:proofErr w:type="spellStart"/>
      <w:r w:rsidRPr="00BE3695">
        <w:rPr>
          <w:rFonts w:ascii="Times New Roman" w:hAnsi="Times New Roman" w:cs="Times New Roman"/>
          <w:sz w:val="24"/>
          <w:szCs w:val="24"/>
        </w:rPr>
        <w:t>Demon</w:t>
      </w:r>
      <w:proofErr w:type="spellEnd"/>
      <w:r w:rsidRPr="00BE3695">
        <w:rPr>
          <w:rFonts w:ascii="Times New Roman" w:hAnsi="Times New Roman" w:cs="Times New Roman"/>
          <w:sz w:val="24"/>
          <w:szCs w:val="24"/>
        </w:rPr>
        <w:t xml:space="preserve"> = </w:t>
      </w:r>
      <w:proofErr w:type="spellStart"/>
      <w:r w:rsidRPr="00BE3695">
        <w:rPr>
          <w:rFonts w:ascii="Times New Roman" w:hAnsi="Times New Roman" w:cs="Times New Roman"/>
          <w:sz w:val="24"/>
          <w:szCs w:val="24"/>
        </w:rPr>
        <w:t>Dockerd</w:t>
      </w:r>
      <w:proofErr w:type="spellEnd"/>
      <w:r w:rsidRPr="00BE3695">
        <w:rPr>
          <w:rFonts w:ascii="Times New Roman" w:hAnsi="Times New Roman" w:cs="Times New Roman"/>
          <w:sz w:val="24"/>
          <w:szCs w:val="24"/>
        </w:rPr>
        <w:t>) che funge da</w:t>
      </w:r>
      <w:r w:rsidR="00200C36">
        <w:rPr>
          <w:rFonts w:ascii="Times New Roman" w:hAnsi="Times New Roman" w:cs="Times New Roman"/>
          <w:sz w:val="24"/>
          <w:szCs w:val="24"/>
        </w:rPr>
        <w:br/>
      </w:r>
      <w:r w:rsidRPr="00200C36">
        <w:rPr>
          <w:rFonts w:ascii="Times New Roman" w:hAnsi="Times New Roman" w:cs="Times New Roman"/>
          <w:sz w:val="24"/>
          <w:szCs w:val="24"/>
        </w:rPr>
        <w:t>server e che svolge la maggior parte del lavoro; creando, gestendo</w:t>
      </w:r>
      <w:r w:rsidR="00200C36">
        <w:rPr>
          <w:rFonts w:ascii="Times New Roman" w:hAnsi="Times New Roman" w:cs="Times New Roman"/>
          <w:sz w:val="24"/>
          <w:szCs w:val="24"/>
        </w:rPr>
        <w:br/>
      </w:r>
      <w:r w:rsidRPr="00200C36">
        <w:rPr>
          <w:rFonts w:ascii="Times New Roman" w:hAnsi="Times New Roman" w:cs="Times New Roman"/>
          <w:sz w:val="24"/>
          <w:szCs w:val="24"/>
        </w:rPr>
        <w:t>ed eliminando tutti gli oggetti Docker (immagini, container, reti</w:t>
      </w:r>
      <w:r w:rsidR="00200C36">
        <w:rPr>
          <w:rFonts w:ascii="Times New Roman" w:hAnsi="Times New Roman" w:cs="Times New Roman"/>
          <w:sz w:val="24"/>
          <w:szCs w:val="24"/>
        </w:rPr>
        <w:br/>
      </w:r>
      <w:r w:rsidRPr="00200C36">
        <w:rPr>
          <w:rFonts w:ascii="Times New Roman" w:hAnsi="Times New Roman" w:cs="Times New Roman"/>
          <w:sz w:val="24"/>
          <w:szCs w:val="24"/>
        </w:rPr>
        <w:t>e volumi);</w:t>
      </w:r>
    </w:p>
    <w:p w14:paraId="4E24E9FB" w14:textId="237732B1" w:rsidR="001A5597" w:rsidRPr="00200C36" w:rsidRDefault="001A5597" w:rsidP="00200C36">
      <w:pPr>
        <w:pStyle w:val="Paragrafoelenco"/>
        <w:numPr>
          <w:ilvl w:val="0"/>
          <w:numId w:val="11"/>
        </w:numPr>
        <w:spacing w:line="360" w:lineRule="auto"/>
        <w:rPr>
          <w:rFonts w:ascii="Times New Roman" w:hAnsi="Times New Roman" w:cs="Times New Roman"/>
          <w:sz w:val="24"/>
          <w:szCs w:val="24"/>
        </w:rPr>
      </w:pPr>
      <w:r w:rsidRPr="00BE3695">
        <w:rPr>
          <w:rFonts w:ascii="Times New Roman" w:hAnsi="Times New Roman" w:cs="Times New Roman"/>
          <w:sz w:val="24"/>
          <w:szCs w:val="24"/>
        </w:rPr>
        <w:lastRenderedPageBreak/>
        <w:t xml:space="preserve"> </w:t>
      </w:r>
      <w:r w:rsidR="000C68D3">
        <w:rPr>
          <w:rFonts w:ascii="Times New Roman" w:hAnsi="Times New Roman" w:cs="Times New Roman"/>
          <w:sz w:val="24"/>
          <w:szCs w:val="24"/>
        </w:rPr>
        <w:t>U</w:t>
      </w:r>
      <w:r w:rsidRPr="00BE3695">
        <w:rPr>
          <w:rFonts w:ascii="Times New Roman" w:hAnsi="Times New Roman" w:cs="Times New Roman"/>
          <w:sz w:val="24"/>
          <w:szCs w:val="24"/>
        </w:rPr>
        <w:t>na REST API che specifica l’interfaccia attraverso la quale si</w:t>
      </w:r>
      <w:r w:rsidR="00200C36">
        <w:rPr>
          <w:rFonts w:ascii="Times New Roman" w:hAnsi="Times New Roman" w:cs="Times New Roman"/>
          <w:sz w:val="24"/>
          <w:szCs w:val="24"/>
        </w:rPr>
        <w:br/>
      </w:r>
      <w:r w:rsidRPr="00200C36">
        <w:rPr>
          <w:rFonts w:ascii="Times New Roman" w:hAnsi="Times New Roman" w:cs="Times New Roman"/>
          <w:sz w:val="24"/>
          <w:szCs w:val="24"/>
        </w:rPr>
        <w:t xml:space="preserve">può comunicare con </w:t>
      </w:r>
      <w:proofErr w:type="spellStart"/>
      <w:r w:rsidRPr="00200C36">
        <w:rPr>
          <w:rFonts w:ascii="Times New Roman" w:hAnsi="Times New Roman" w:cs="Times New Roman"/>
          <w:sz w:val="24"/>
          <w:szCs w:val="24"/>
        </w:rPr>
        <w:t>Dockerd</w:t>
      </w:r>
      <w:proofErr w:type="spellEnd"/>
      <w:r w:rsidRPr="00200C36">
        <w:rPr>
          <w:rFonts w:ascii="Times New Roman" w:hAnsi="Times New Roman" w:cs="Times New Roman"/>
          <w:sz w:val="24"/>
          <w:szCs w:val="24"/>
        </w:rPr>
        <w:t>;</w:t>
      </w:r>
    </w:p>
    <w:p w14:paraId="2500889C" w14:textId="5249B0F7" w:rsidR="001A5597" w:rsidRPr="00200C36" w:rsidRDefault="000C68D3" w:rsidP="00200C36">
      <w:pPr>
        <w:pStyle w:val="Paragrafoelenco"/>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U</w:t>
      </w:r>
      <w:r w:rsidR="001A5597" w:rsidRPr="00BE3695">
        <w:rPr>
          <w:rFonts w:ascii="Times New Roman" w:hAnsi="Times New Roman" w:cs="Times New Roman"/>
          <w:sz w:val="24"/>
          <w:szCs w:val="24"/>
        </w:rPr>
        <w:t>n client con interfaccia a linea di comando (CLI) che utilizza</w:t>
      </w:r>
      <w:r w:rsidR="00200C36">
        <w:rPr>
          <w:rFonts w:ascii="Times New Roman" w:hAnsi="Times New Roman" w:cs="Times New Roman"/>
          <w:sz w:val="24"/>
          <w:szCs w:val="24"/>
        </w:rPr>
        <w:br/>
      </w:r>
      <w:r w:rsidR="001A5597" w:rsidRPr="00200C36">
        <w:rPr>
          <w:rFonts w:ascii="Times New Roman" w:hAnsi="Times New Roman" w:cs="Times New Roman"/>
          <w:sz w:val="24"/>
          <w:szCs w:val="24"/>
        </w:rPr>
        <w:t xml:space="preserve">Docker REST API per controllare e interagire con </w:t>
      </w:r>
      <w:proofErr w:type="spellStart"/>
      <w:r w:rsidR="001A5597" w:rsidRPr="00200C36">
        <w:rPr>
          <w:rFonts w:ascii="Times New Roman" w:hAnsi="Times New Roman" w:cs="Times New Roman"/>
          <w:sz w:val="24"/>
          <w:szCs w:val="24"/>
        </w:rPr>
        <w:t>Dockerd</w:t>
      </w:r>
      <w:proofErr w:type="spellEnd"/>
      <w:r w:rsidR="001A5597" w:rsidRPr="00200C36">
        <w:rPr>
          <w:rFonts w:ascii="Times New Roman" w:hAnsi="Times New Roman" w:cs="Times New Roman"/>
          <w:sz w:val="24"/>
          <w:szCs w:val="24"/>
        </w:rPr>
        <w:t>.</w:t>
      </w:r>
    </w:p>
    <w:p w14:paraId="31C41E74" w14:textId="4115D1F7" w:rsidR="00C011EA" w:rsidRDefault="00C011EA" w:rsidP="00BE3695">
      <w:pPr>
        <w:jc w:val="both"/>
      </w:pPr>
    </w:p>
    <w:p w14:paraId="1F14D324" w14:textId="77777777" w:rsidR="00560F61" w:rsidRDefault="00560F61" w:rsidP="00560F61">
      <w:pPr>
        <w:keepNext/>
        <w:jc w:val="center"/>
      </w:pPr>
      <w:r>
        <w:rPr>
          <w:noProof/>
          <w:lang w:eastAsia="it-IT"/>
        </w:rPr>
        <w:drawing>
          <wp:inline distT="0" distB="0" distL="0" distR="0" wp14:anchorId="379AD707" wp14:editId="472C90FE">
            <wp:extent cx="3237807" cy="2533650"/>
            <wp:effectExtent l="0" t="0" r="1270" b="0"/>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7807" cy="2533650"/>
                    </a:xfrm>
                    <a:prstGeom prst="rect">
                      <a:avLst/>
                    </a:prstGeom>
                    <a:noFill/>
                    <a:ln>
                      <a:noFill/>
                    </a:ln>
                  </pic:spPr>
                </pic:pic>
              </a:graphicData>
            </a:graphic>
          </wp:inline>
        </w:drawing>
      </w:r>
    </w:p>
    <w:p w14:paraId="0D6E921A" w14:textId="3DB61F18" w:rsidR="00560F61" w:rsidRPr="00560F61" w:rsidRDefault="00560F61" w:rsidP="00560F61">
      <w:pPr>
        <w:rPr>
          <w:rFonts w:ascii="Times New Roman" w:hAnsi="Times New Roman" w:cs="Times New Roman"/>
          <w:i/>
        </w:rPr>
      </w:pPr>
      <w:r w:rsidRPr="00560F61">
        <w:rPr>
          <w:rFonts w:ascii="Times New Roman" w:hAnsi="Times New Roman" w:cs="Times New Roman"/>
          <w:i/>
        </w:rPr>
        <w:t xml:space="preserve">Figura </w:t>
      </w:r>
      <w:r w:rsidR="00523A3B">
        <w:rPr>
          <w:rFonts w:ascii="Times New Roman" w:hAnsi="Times New Roman" w:cs="Times New Roman"/>
          <w:i/>
        </w:rPr>
        <w:fldChar w:fldCharType="begin"/>
      </w:r>
      <w:r w:rsidR="00523A3B">
        <w:rPr>
          <w:rFonts w:ascii="Times New Roman" w:hAnsi="Times New Roman" w:cs="Times New Roman"/>
          <w:i/>
        </w:rPr>
        <w:instrText xml:space="preserve"> SEQ Figura \* ARABIC </w:instrText>
      </w:r>
      <w:r w:rsidR="00523A3B">
        <w:rPr>
          <w:rFonts w:ascii="Times New Roman" w:hAnsi="Times New Roman" w:cs="Times New Roman"/>
          <w:i/>
        </w:rPr>
        <w:fldChar w:fldCharType="separate"/>
      </w:r>
      <w:r w:rsidR="004D69F1">
        <w:rPr>
          <w:rFonts w:ascii="Times New Roman" w:hAnsi="Times New Roman" w:cs="Times New Roman"/>
          <w:i/>
          <w:noProof/>
        </w:rPr>
        <w:t>4</w:t>
      </w:r>
      <w:r w:rsidR="00523A3B">
        <w:rPr>
          <w:rFonts w:ascii="Times New Roman" w:hAnsi="Times New Roman" w:cs="Times New Roman"/>
          <w:i/>
        </w:rPr>
        <w:fldChar w:fldCharType="end"/>
      </w:r>
      <w:r w:rsidRPr="00560F61">
        <w:rPr>
          <w:rFonts w:ascii="Times New Roman" w:hAnsi="Times New Roman" w:cs="Times New Roman"/>
          <w:i/>
        </w:rPr>
        <w:t xml:space="preserve">: </w:t>
      </w:r>
      <w:r>
        <w:rPr>
          <w:rFonts w:ascii="Times New Roman" w:hAnsi="Times New Roman" w:cs="Times New Roman"/>
          <w:i/>
        </w:rPr>
        <w:t>A</w:t>
      </w:r>
      <w:r w:rsidRPr="00560F61">
        <w:rPr>
          <w:rFonts w:ascii="Times New Roman" w:hAnsi="Times New Roman" w:cs="Times New Roman"/>
          <w:i/>
        </w:rPr>
        <w:t>rchitettura Docker</w:t>
      </w:r>
    </w:p>
    <w:p w14:paraId="4BE947B1" w14:textId="449D0769" w:rsidR="00C011EA" w:rsidRPr="001C7E65" w:rsidRDefault="001C7E65" w:rsidP="00BE3695">
      <w:pPr>
        <w:spacing w:line="360" w:lineRule="auto"/>
        <w:jc w:val="both"/>
        <w:rPr>
          <w:rFonts w:ascii="Times New Roman" w:hAnsi="Times New Roman" w:cs="Times New Roman"/>
          <w:sz w:val="24"/>
        </w:rPr>
      </w:pPr>
      <w:r w:rsidRPr="001C7E65">
        <w:rPr>
          <w:rFonts w:ascii="Times New Roman" w:hAnsi="Times New Roman" w:cs="Times New Roman"/>
          <w:sz w:val="24"/>
        </w:rPr>
        <w:t xml:space="preserve">Quindi, il client </w:t>
      </w:r>
      <w:proofErr w:type="spellStart"/>
      <w:r w:rsidRPr="001C7E65">
        <w:rPr>
          <w:rFonts w:ascii="Times New Roman" w:hAnsi="Times New Roman" w:cs="Times New Roman"/>
          <w:sz w:val="24"/>
        </w:rPr>
        <w:t>docker</w:t>
      </w:r>
      <w:proofErr w:type="spellEnd"/>
      <w:r w:rsidRPr="001C7E65">
        <w:rPr>
          <w:rFonts w:ascii="Times New Roman" w:hAnsi="Times New Roman" w:cs="Times New Roman"/>
          <w:sz w:val="24"/>
        </w:rPr>
        <w:t xml:space="preserve"> parla con il </w:t>
      </w:r>
      <w:proofErr w:type="spellStart"/>
      <w:r w:rsidRPr="001C7E65">
        <w:rPr>
          <w:rFonts w:ascii="Times New Roman" w:hAnsi="Times New Roman" w:cs="Times New Roman"/>
          <w:sz w:val="24"/>
        </w:rPr>
        <w:t>DockerD</w:t>
      </w:r>
      <w:proofErr w:type="spellEnd"/>
      <w:r w:rsidRPr="001C7E65">
        <w:rPr>
          <w:rFonts w:ascii="Times New Roman" w:hAnsi="Times New Roman" w:cs="Times New Roman"/>
          <w:sz w:val="24"/>
        </w:rPr>
        <w:t xml:space="preserve">, che svolge tutto il lavoro di costruire, attivare, e distribuire i container. Il client </w:t>
      </w:r>
      <w:proofErr w:type="spellStart"/>
      <w:r w:rsidRPr="001C7E65">
        <w:rPr>
          <w:rFonts w:ascii="Times New Roman" w:hAnsi="Times New Roman" w:cs="Times New Roman"/>
          <w:sz w:val="24"/>
        </w:rPr>
        <w:t>docker</w:t>
      </w:r>
      <w:proofErr w:type="spellEnd"/>
      <w:r w:rsidRPr="001C7E65">
        <w:rPr>
          <w:rFonts w:ascii="Times New Roman" w:hAnsi="Times New Roman" w:cs="Times New Roman"/>
          <w:sz w:val="24"/>
        </w:rPr>
        <w:t xml:space="preserve"> e il </w:t>
      </w:r>
      <w:proofErr w:type="spellStart"/>
      <w:r w:rsidRPr="001C7E65">
        <w:rPr>
          <w:rFonts w:ascii="Times New Roman" w:hAnsi="Times New Roman" w:cs="Times New Roman"/>
          <w:sz w:val="24"/>
        </w:rPr>
        <w:t>Daemon</w:t>
      </w:r>
      <w:proofErr w:type="spellEnd"/>
      <w:r w:rsidRPr="001C7E65">
        <w:rPr>
          <w:rFonts w:ascii="Times New Roman" w:hAnsi="Times New Roman" w:cs="Times New Roman"/>
          <w:sz w:val="24"/>
        </w:rPr>
        <w:t xml:space="preserve"> possono girare sullo stesso sistema, oppure si può connettere un client ad un </w:t>
      </w:r>
      <w:proofErr w:type="spellStart"/>
      <w:r w:rsidRPr="001C7E65">
        <w:rPr>
          <w:rFonts w:ascii="Times New Roman" w:hAnsi="Times New Roman" w:cs="Times New Roman"/>
          <w:sz w:val="24"/>
        </w:rPr>
        <w:t>daemon</w:t>
      </w:r>
      <w:proofErr w:type="spellEnd"/>
      <w:r w:rsidRPr="001C7E65">
        <w:rPr>
          <w:rFonts w:ascii="Times New Roman" w:hAnsi="Times New Roman" w:cs="Times New Roman"/>
          <w:sz w:val="24"/>
        </w:rPr>
        <w:t xml:space="preserve"> remoto. Il client e il </w:t>
      </w:r>
      <w:proofErr w:type="spellStart"/>
      <w:r w:rsidRPr="001C7E65">
        <w:rPr>
          <w:rFonts w:ascii="Times New Roman" w:hAnsi="Times New Roman" w:cs="Times New Roman"/>
          <w:sz w:val="24"/>
        </w:rPr>
        <w:t>daemon</w:t>
      </w:r>
      <w:proofErr w:type="spellEnd"/>
      <w:r w:rsidRPr="001C7E65">
        <w:rPr>
          <w:rFonts w:ascii="Times New Roman" w:hAnsi="Times New Roman" w:cs="Times New Roman"/>
          <w:sz w:val="24"/>
        </w:rPr>
        <w:t xml:space="preserve"> comunicano utilizzando una REST API su un </w:t>
      </w:r>
      <w:proofErr w:type="spellStart"/>
      <w:r w:rsidRPr="001C7E65">
        <w:rPr>
          <w:rFonts w:ascii="Times New Roman" w:hAnsi="Times New Roman" w:cs="Times New Roman"/>
          <w:sz w:val="24"/>
        </w:rPr>
        <w:t>socket</w:t>
      </w:r>
      <w:proofErr w:type="spellEnd"/>
      <w:r w:rsidRPr="001C7E65">
        <w:rPr>
          <w:rFonts w:ascii="Times New Roman" w:hAnsi="Times New Roman" w:cs="Times New Roman"/>
          <w:sz w:val="24"/>
        </w:rPr>
        <w:t xml:space="preserve"> UNIX o su una interfaccia di rete</w:t>
      </w:r>
      <w:r w:rsidR="00DC06D0">
        <w:rPr>
          <w:rFonts w:ascii="Times New Roman" w:hAnsi="Times New Roman" w:cs="Times New Roman"/>
          <w:sz w:val="24"/>
        </w:rPr>
        <w:t>.</w:t>
      </w:r>
    </w:p>
    <w:p w14:paraId="583274FD" w14:textId="77777777" w:rsidR="00560F61" w:rsidRDefault="001C7E65" w:rsidP="00560F61">
      <w:pPr>
        <w:keepNext/>
        <w:jc w:val="center"/>
      </w:pPr>
      <w:r>
        <w:rPr>
          <w:noProof/>
          <w:lang w:eastAsia="it-IT"/>
        </w:rPr>
        <w:drawing>
          <wp:inline distT="0" distB="0" distL="0" distR="0" wp14:anchorId="538AEC96" wp14:editId="27E5B2FF">
            <wp:extent cx="4000500" cy="2299557"/>
            <wp:effectExtent l="0" t="0" r="0" b="0"/>
            <wp:docPr id="368" name="Immagin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9791" cy="2304898"/>
                    </a:xfrm>
                    <a:prstGeom prst="rect">
                      <a:avLst/>
                    </a:prstGeom>
                    <a:noFill/>
                    <a:ln>
                      <a:noFill/>
                    </a:ln>
                  </pic:spPr>
                </pic:pic>
              </a:graphicData>
            </a:graphic>
          </wp:inline>
        </w:drawing>
      </w:r>
    </w:p>
    <w:p w14:paraId="2016F8FC" w14:textId="72F99945" w:rsidR="00C011EA" w:rsidRPr="00560F61" w:rsidRDefault="00560F61" w:rsidP="00560F61">
      <w:pPr>
        <w:rPr>
          <w:rFonts w:ascii="Times New Roman" w:hAnsi="Times New Roman" w:cs="Times New Roman"/>
          <w:i/>
        </w:rPr>
      </w:pPr>
      <w:r w:rsidRPr="00560F61">
        <w:rPr>
          <w:rFonts w:ascii="Times New Roman" w:hAnsi="Times New Roman" w:cs="Times New Roman"/>
          <w:i/>
        </w:rPr>
        <w:t xml:space="preserve">Figura </w:t>
      </w:r>
      <w:r w:rsidR="00523A3B">
        <w:rPr>
          <w:rFonts w:ascii="Times New Roman" w:hAnsi="Times New Roman" w:cs="Times New Roman"/>
          <w:i/>
        </w:rPr>
        <w:fldChar w:fldCharType="begin"/>
      </w:r>
      <w:r w:rsidR="00523A3B">
        <w:rPr>
          <w:rFonts w:ascii="Times New Roman" w:hAnsi="Times New Roman" w:cs="Times New Roman"/>
          <w:i/>
        </w:rPr>
        <w:instrText xml:space="preserve"> SEQ Figura \* ARABIC </w:instrText>
      </w:r>
      <w:r w:rsidR="00523A3B">
        <w:rPr>
          <w:rFonts w:ascii="Times New Roman" w:hAnsi="Times New Roman" w:cs="Times New Roman"/>
          <w:i/>
        </w:rPr>
        <w:fldChar w:fldCharType="separate"/>
      </w:r>
      <w:r w:rsidR="004D69F1">
        <w:rPr>
          <w:rFonts w:ascii="Times New Roman" w:hAnsi="Times New Roman" w:cs="Times New Roman"/>
          <w:i/>
          <w:noProof/>
        </w:rPr>
        <w:t>5</w:t>
      </w:r>
      <w:r w:rsidR="00523A3B">
        <w:rPr>
          <w:rFonts w:ascii="Times New Roman" w:hAnsi="Times New Roman" w:cs="Times New Roman"/>
          <w:i/>
        </w:rPr>
        <w:fldChar w:fldCharType="end"/>
      </w:r>
      <w:r w:rsidRPr="00560F61">
        <w:rPr>
          <w:rFonts w:ascii="Times New Roman" w:hAnsi="Times New Roman" w:cs="Times New Roman"/>
          <w:i/>
        </w:rPr>
        <w:t>: Stream del processo di comunicazione in Docker</w:t>
      </w:r>
    </w:p>
    <w:p w14:paraId="072ABD36" w14:textId="7B74E2FC" w:rsidR="00C011EA" w:rsidRPr="00BE3695" w:rsidRDefault="00BE3695" w:rsidP="00BE3695">
      <w:pPr>
        <w:spacing w:line="360" w:lineRule="auto"/>
        <w:jc w:val="both"/>
        <w:rPr>
          <w:rFonts w:ascii="Times New Roman" w:hAnsi="Times New Roman" w:cs="Times New Roman"/>
          <w:sz w:val="24"/>
          <w:szCs w:val="24"/>
        </w:rPr>
      </w:pPr>
      <w:r w:rsidRPr="00BE3695">
        <w:rPr>
          <w:rFonts w:ascii="Times New Roman" w:hAnsi="Times New Roman" w:cs="Times New Roman"/>
          <w:sz w:val="24"/>
          <w:szCs w:val="24"/>
        </w:rPr>
        <w:lastRenderedPageBreak/>
        <w:t xml:space="preserve">Nell’immagine si possono notare anche i </w:t>
      </w:r>
      <w:proofErr w:type="spellStart"/>
      <w:r w:rsidRPr="00BE3695">
        <w:rPr>
          <w:rFonts w:ascii="Times New Roman" w:hAnsi="Times New Roman" w:cs="Times New Roman"/>
          <w:sz w:val="24"/>
          <w:szCs w:val="24"/>
        </w:rPr>
        <w:t>docker</w:t>
      </w:r>
      <w:proofErr w:type="spellEnd"/>
      <w:r w:rsidRPr="00BE3695">
        <w:rPr>
          <w:rFonts w:ascii="Times New Roman" w:hAnsi="Times New Roman" w:cs="Times New Roman"/>
          <w:sz w:val="24"/>
          <w:szCs w:val="24"/>
        </w:rPr>
        <w:t xml:space="preserve"> </w:t>
      </w:r>
      <w:proofErr w:type="spellStart"/>
      <w:r w:rsidRPr="00BE3695">
        <w:rPr>
          <w:rFonts w:ascii="Times New Roman" w:hAnsi="Times New Roman" w:cs="Times New Roman"/>
          <w:sz w:val="24"/>
          <w:szCs w:val="24"/>
        </w:rPr>
        <w:t>registry</w:t>
      </w:r>
      <w:proofErr w:type="spellEnd"/>
      <w:r w:rsidRPr="00BE3695">
        <w:rPr>
          <w:rFonts w:ascii="Times New Roman" w:hAnsi="Times New Roman" w:cs="Times New Roman"/>
          <w:sz w:val="24"/>
          <w:szCs w:val="24"/>
        </w:rPr>
        <w:t xml:space="preserve">, </w:t>
      </w:r>
      <w:r w:rsidR="000C68D3">
        <w:rPr>
          <w:rFonts w:ascii="Times New Roman" w:hAnsi="Times New Roman" w:cs="Times New Roman"/>
          <w:sz w:val="24"/>
          <w:szCs w:val="24"/>
        </w:rPr>
        <w:t>sono database di</w:t>
      </w:r>
      <w:r w:rsidRPr="00BE3695">
        <w:rPr>
          <w:rFonts w:ascii="Times New Roman" w:hAnsi="Times New Roman" w:cs="Times New Roman"/>
          <w:sz w:val="24"/>
          <w:szCs w:val="24"/>
        </w:rPr>
        <w:t xml:space="preserve"> </w:t>
      </w:r>
      <w:proofErr w:type="spellStart"/>
      <w:r w:rsidRPr="00BE3695">
        <w:rPr>
          <w:rFonts w:ascii="Times New Roman" w:hAnsi="Times New Roman" w:cs="Times New Roman"/>
          <w:sz w:val="24"/>
          <w:szCs w:val="24"/>
        </w:rPr>
        <w:t>docker</w:t>
      </w:r>
      <w:proofErr w:type="spellEnd"/>
      <w:r w:rsidRPr="00BE3695">
        <w:rPr>
          <w:rFonts w:ascii="Times New Roman" w:hAnsi="Times New Roman" w:cs="Times New Roman"/>
          <w:sz w:val="24"/>
          <w:szCs w:val="24"/>
        </w:rPr>
        <w:t xml:space="preserve"> image</w:t>
      </w:r>
      <w:r w:rsidR="00200C36">
        <w:rPr>
          <w:rFonts w:ascii="Times New Roman" w:hAnsi="Times New Roman" w:cs="Times New Roman"/>
          <w:sz w:val="24"/>
          <w:szCs w:val="24"/>
        </w:rPr>
        <w:t xml:space="preserve"> che vengono utilizzati per la creazione dei container</w:t>
      </w:r>
      <w:r w:rsidRPr="00BE3695">
        <w:rPr>
          <w:rFonts w:ascii="Times New Roman" w:hAnsi="Times New Roman" w:cs="Times New Roman"/>
          <w:sz w:val="24"/>
          <w:szCs w:val="24"/>
        </w:rPr>
        <w:t xml:space="preserve">. Docker hub, per </w:t>
      </w:r>
      <w:r>
        <w:rPr>
          <w:rFonts w:ascii="Times New Roman" w:hAnsi="Times New Roman" w:cs="Times New Roman"/>
          <w:sz w:val="24"/>
          <w:szCs w:val="24"/>
        </w:rPr>
        <w:t>e</w:t>
      </w:r>
      <w:r w:rsidRPr="00BE3695">
        <w:rPr>
          <w:rFonts w:ascii="Times New Roman" w:hAnsi="Times New Roman" w:cs="Times New Roman"/>
          <w:sz w:val="24"/>
          <w:szCs w:val="24"/>
        </w:rPr>
        <w:t xml:space="preserve">sempio, è una </w:t>
      </w:r>
      <w:proofErr w:type="spellStart"/>
      <w:r w:rsidRPr="00BE3695">
        <w:rPr>
          <w:rFonts w:ascii="Times New Roman" w:hAnsi="Times New Roman" w:cs="Times New Roman"/>
          <w:sz w:val="24"/>
          <w:szCs w:val="24"/>
        </w:rPr>
        <w:t>registry</w:t>
      </w:r>
      <w:proofErr w:type="spellEnd"/>
      <w:r w:rsidRPr="00BE3695">
        <w:rPr>
          <w:rFonts w:ascii="Times New Roman" w:hAnsi="Times New Roman" w:cs="Times New Roman"/>
          <w:sz w:val="24"/>
          <w:szCs w:val="24"/>
        </w:rPr>
        <w:t xml:space="preserve"> pubblica che ognuno può utilizzare</w:t>
      </w:r>
      <w:r w:rsidR="00200C36">
        <w:rPr>
          <w:rFonts w:ascii="Times New Roman" w:hAnsi="Times New Roman" w:cs="Times New Roman"/>
          <w:sz w:val="24"/>
          <w:szCs w:val="24"/>
        </w:rPr>
        <w:t xml:space="preserve"> per condividere le proprie immagini</w:t>
      </w:r>
      <w:r w:rsidRPr="00BE3695">
        <w:rPr>
          <w:rFonts w:ascii="Times New Roman" w:hAnsi="Times New Roman" w:cs="Times New Roman"/>
          <w:sz w:val="24"/>
          <w:szCs w:val="24"/>
        </w:rPr>
        <w:t xml:space="preserve">. I comandi </w:t>
      </w:r>
      <w:proofErr w:type="spellStart"/>
      <w:r w:rsidRPr="00BE3695">
        <w:rPr>
          <w:rFonts w:ascii="Times New Roman" w:hAnsi="Times New Roman" w:cs="Times New Roman"/>
          <w:sz w:val="24"/>
          <w:szCs w:val="24"/>
        </w:rPr>
        <w:t>docker</w:t>
      </w:r>
      <w:proofErr w:type="spellEnd"/>
      <w:r w:rsidRPr="00BE3695">
        <w:rPr>
          <w:rFonts w:ascii="Times New Roman" w:hAnsi="Times New Roman" w:cs="Times New Roman"/>
          <w:sz w:val="24"/>
          <w:szCs w:val="24"/>
        </w:rPr>
        <w:t xml:space="preserve"> pull e </w:t>
      </w:r>
      <w:proofErr w:type="spellStart"/>
      <w:r w:rsidRPr="00BE3695">
        <w:rPr>
          <w:rFonts w:ascii="Times New Roman" w:hAnsi="Times New Roman" w:cs="Times New Roman"/>
          <w:sz w:val="24"/>
          <w:szCs w:val="24"/>
        </w:rPr>
        <w:t>docker</w:t>
      </w:r>
      <w:proofErr w:type="spellEnd"/>
      <w:r w:rsidRPr="00BE3695">
        <w:rPr>
          <w:rFonts w:ascii="Times New Roman" w:hAnsi="Times New Roman" w:cs="Times New Roman"/>
          <w:sz w:val="24"/>
          <w:szCs w:val="24"/>
        </w:rPr>
        <w:t xml:space="preserve"> </w:t>
      </w:r>
      <w:proofErr w:type="spellStart"/>
      <w:r w:rsidRPr="00BE3695">
        <w:rPr>
          <w:rFonts w:ascii="Times New Roman" w:hAnsi="Times New Roman" w:cs="Times New Roman"/>
          <w:sz w:val="24"/>
          <w:szCs w:val="24"/>
        </w:rPr>
        <w:t>run</w:t>
      </w:r>
      <w:proofErr w:type="spellEnd"/>
      <w:r w:rsidRPr="00BE3695">
        <w:rPr>
          <w:rFonts w:ascii="Times New Roman" w:hAnsi="Times New Roman" w:cs="Times New Roman"/>
          <w:sz w:val="24"/>
          <w:szCs w:val="24"/>
        </w:rPr>
        <w:t xml:space="preserve"> necessitano che le immagini siano memorizzate nei propri registri mentre con</w:t>
      </w:r>
      <w:r>
        <w:rPr>
          <w:rFonts w:ascii="Times New Roman" w:hAnsi="Times New Roman" w:cs="Times New Roman"/>
          <w:sz w:val="24"/>
          <w:szCs w:val="24"/>
        </w:rPr>
        <w:t xml:space="preserve"> </w:t>
      </w:r>
      <w:r w:rsidRPr="00BE3695">
        <w:rPr>
          <w:rFonts w:ascii="Times New Roman" w:hAnsi="Times New Roman" w:cs="Times New Roman"/>
          <w:sz w:val="24"/>
          <w:szCs w:val="24"/>
        </w:rPr>
        <w:t xml:space="preserve">il comando </w:t>
      </w:r>
      <w:proofErr w:type="spellStart"/>
      <w:r w:rsidRPr="00BE3695">
        <w:rPr>
          <w:rFonts w:ascii="Times New Roman" w:hAnsi="Times New Roman" w:cs="Times New Roman"/>
          <w:sz w:val="24"/>
          <w:szCs w:val="24"/>
        </w:rPr>
        <w:t>docker</w:t>
      </w:r>
      <w:proofErr w:type="spellEnd"/>
      <w:r w:rsidRPr="00BE3695">
        <w:rPr>
          <w:rFonts w:ascii="Times New Roman" w:hAnsi="Times New Roman" w:cs="Times New Roman"/>
          <w:sz w:val="24"/>
          <w:szCs w:val="24"/>
        </w:rPr>
        <w:t xml:space="preserve"> push l’immagine viene inserita all’interno della propria </w:t>
      </w:r>
      <w:proofErr w:type="spellStart"/>
      <w:r w:rsidRPr="00BE3695">
        <w:rPr>
          <w:rFonts w:ascii="Times New Roman" w:hAnsi="Times New Roman" w:cs="Times New Roman"/>
          <w:sz w:val="24"/>
          <w:szCs w:val="24"/>
        </w:rPr>
        <w:t>registry</w:t>
      </w:r>
      <w:proofErr w:type="spellEnd"/>
      <w:r w:rsidRPr="00BE3695">
        <w:rPr>
          <w:rFonts w:ascii="Times New Roman" w:hAnsi="Times New Roman" w:cs="Times New Roman"/>
          <w:sz w:val="24"/>
          <w:szCs w:val="24"/>
        </w:rPr>
        <w:t>.</w:t>
      </w:r>
    </w:p>
    <w:p w14:paraId="5799CF93" w14:textId="5F7452D5" w:rsidR="000C68D3" w:rsidRPr="00BE3695" w:rsidRDefault="00BE3695" w:rsidP="00BE3695">
      <w:pPr>
        <w:spacing w:line="360" w:lineRule="auto"/>
        <w:jc w:val="both"/>
        <w:rPr>
          <w:rFonts w:ascii="Times New Roman" w:hAnsi="Times New Roman" w:cs="Times New Roman"/>
          <w:sz w:val="24"/>
        </w:rPr>
      </w:pPr>
      <w:r w:rsidRPr="00BE3695">
        <w:rPr>
          <w:rFonts w:ascii="Times New Roman" w:hAnsi="Times New Roman" w:cs="Times New Roman"/>
          <w:sz w:val="24"/>
        </w:rPr>
        <w:t xml:space="preserve">Ogni volta che si utilizza </w:t>
      </w:r>
      <w:proofErr w:type="spellStart"/>
      <w:r w:rsidRPr="00BE3695">
        <w:rPr>
          <w:rFonts w:ascii="Times New Roman" w:hAnsi="Times New Roman" w:cs="Times New Roman"/>
          <w:sz w:val="24"/>
        </w:rPr>
        <w:t>docker</w:t>
      </w:r>
      <w:proofErr w:type="spellEnd"/>
      <w:r w:rsidRPr="00BE3695">
        <w:rPr>
          <w:rFonts w:ascii="Times New Roman" w:hAnsi="Times New Roman" w:cs="Times New Roman"/>
          <w:sz w:val="24"/>
        </w:rPr>
        <w:t xml:space="preserve"> in realtà si sta lavorando con una serie di oggetti detti appunto </w:t>
      </w:r>
      <w:proofErr w:type="spellStart"/>
      <w:r w:rsidRPr="00BE3695">
        <w:rPr>
          <w:rFonts w:ascii="Times New Roman" w:hAnsi="Times New Roman" w:cs="Times New Roman"/>
          <w:sz w:val="24"/>
        </w:rPr>
        <w:t>docker</w:t>
      </w:r>
      <w:proofErr w:type="spellEnd"/>
      <w:r w:rsidRPr="00BE3695">
        <w:rPr>
          <w:rFonts w:ascii="Times New Roman" w:hAnsi="Times New Roman" w:cs="Times New Roman"/>
          <w:sz w:val="24"/>
        </w:rPr>
        <w:t xml:space="preserve"> Objects, questi includono immagini, container, reti, volumi e plugin. Di seguito una piccola descrizione</w:t>
      </w:r>
      <w:r w:rsidR="000C68D3">
        <w:rPr>
          <w:rFonts w:ascii="Times New Roman" w:hAnsi="Times New Roman" w:cs="Times New Roman"/>
          <w:sz w:val="24"/>
        </w:rPr>
        <w:t xml:space="preserve"> dei due principali, le immagini e i container.</w:t>
      </w:r>
    </w:p>
    <w:p w14:paraId="7C92DDED" w14:textId="2545E9CC" w:rsidR="00562434" w:rsidRPr="00560F61" w:rsidRDefault="00BE3695" w:rsidP="00560F61">
      <w:pPr>
        <w:pStyle w:val="Paragrafoelenco"/>
        <w:numPr>
          <w:ilvl w:val="0"/>
          <w:numId w:val="11"/>
        </w:numPr>
        <w:spacing w:line="360" w:lineRule="auto"/>
        <w:jc w:val="both"/>
        <w:rPr>
          <w:rFonts w:ascii="Times New Roman" w:hAnsi="Times New Roman" w:cs="Times New Roman"/>
          <w:sz w:val="24"/>
        </w:rPr>
      </w:pPr>
      <w:r w:rsidRPr="000C68D3">
        <w:rPr>
          <w:rFonts w:ascii="Times New Roman" w:hAnsi="Times New Roman" w:cs="Times New Roman"/>
          <w:b/>
          <w:sz w:val="24"/>
        </w:rPr>
        <w:t>Images</w:t>
      </w:r>
      <w:r w:rsidRPr="007D230C">
        <w:rPr>
          <w:rFonts w:ascii="Times New Roman" w:hAnsi="Times New Roman" w:cs="Times New Roman"/>
          <w:sz w:val="24"/>
        </w:rPr>
        <w:t xml:space="preserve">: L’immagine è un template di sola lettura con le istruzioni per creare un container. Molto spesso le immagini sono basate su altre immagini con delle aggiunte che le personalizzano in base alle proprie necessità. </w:t>
      </w:r>
      <w:r w:rsidR="007D230C" w:rsidRPr="007D230C">
        <w:rPr>
          <w:rFonts w:ascii="Times New Roman" w:hAnsi="Times New Roman" w:cs="Times New Roman"/>
          <w:sz w:val="24"/>
        </w:rPr>
        <w:t xml:space="preserve">Si possono creare le proprie immagini o utilizzare quelle create da altri e condivise pubblicamente, su </w:t>
      </w:r>
      <w:proofErr w:type="spellStart"/>
      <w:r w:rsidR="007D230C" w:rsidRPr="007D230C">
        <w:rPr>
          <w:rFonts w:ascii="Times New Roman" w:hAnsi="Times New Roman" w:cs="Times New Roman"/>
          <w:sz w:val="24"/>
        </w:rPr>
        <w:t>docker</w:t>
      </w:r>
      <w:proofErr w:type="spellEnd"/>
      <w:r w:rsidR="007D230C" w:rsidRPr="007D230C">
        <w:rPr>
          <w:rFonts w:ascii="Times New Roman" w:hAnsi="Times New Roman" w:cs="Times New Roman"/>
          <w:sz w:val="24"/>
        </w:rPr>
        <w:t xml:space="preserve"> hub o su piattaforma di code sharing come </w:t>
      </w:r>
      <w:proofErr w:type="spellStart"/>
      <w:r w:rsidR="007D230C" w:rsidRPr="007D230C">
        <w:rPr>
          <w:rFonts w:ascii="Times New Roman" w:hAnsi="Times New Roman" w:cs="Times New Roman"/>
          <w:sz w:val="24"/>
        </w:rPr>
        <w:t>Git</w:t>
      </w:r>
      <w:proofErr w:type="spellEnd"/>
      <w:r w:rsidR="007D230C" w:rsidRPr="007D230C">
        <w:rPr>
          <w:rFonts w:ascii="Times New Roman" w:hAnsi="Times New Roman" w:cs="Times New Roman"/>
          <w:sz w:val="24"/>
        </w:rPr>
        <w:t xml:space="preserve"> Hub. Per creare la propria immagine si deve scrivere un </w:t>
      </w:r>
      <w:proofErr w:type="spellStart"/>
      <w:r w:rsidR="007D230C" w:rsidRPr="007D230C">
        <w:rPr>
          <w:rFonts w:ascii="Times New Roman" w:hAnsi="Times New Roman" w:cs="Times New Roman"/>
          <w:sz w:val="24"/>
        </w:rPr>
        <w:t>docker</w:t>
      </w:r>
      <w:proofErr w:type="spellEnd"/>
      <w:r w:rsidR="007D230C" w:rsidRPr="007D230C">
        <w:rPr>
          <w:rFonts w:ascii="Times New Roman" w:hAnsi="Times New Roman" w:cs="Times New Roman"/>
          <w:sz w:val="24"/>
        </w:rPr>
        <w:t xml:space="preserve"> file, un file di testo con tutte le informazioni per far </w:t>
      </w:r>
      <w:proofErr w:type="spellStart"/>
      <w:r w:rsidR="007D230C" w:rsidRPr="007D230C">
        <w:rPr>
          <w:rFonts w:ascii="Times New Roman" w:hAnsi="Times New Roman" w:cs="Times New Roman"/>
          <w:sz w:val="24"/>
        </w:rPr>
        <w:t>si</w:t>
      </w:r>
      <w:proofErr w:type="spellEnd"/>
      <w:r w:rsidR="007D230C" w:rsidRPr="007D230C">
        <w:rPr>
          <w:rFonts w:ascii="Times New Roman" w:hAnsi="Times New Roman" w:cs="Times New Roman"/>
          <w:sz w:val="24"/>
        </w:rPr>
        <w:t xml:space="preserve"> che l’immagine giri senza problemi. Ogni </w:t>
      </w:r>
      <w:r w:rsidR="007D230C" w:rsidRPr="00560F61">
        <w:rPr>
          <w:rFonts w:ascii="Times New Roman" w:hAnsi="Times New Roman" w:cs="Times New Roman"/>
          <w:sz w:val="24"/>
        </w:rPr>
        <w:t xml:space="preserve">istruzione nel </w:t>
      </w:r>
      <w:proofErr w:type="spellStart"/>
      <w:r w:rsidR="007D230C" w:rsidRPr="00560F61">
        <w:rPr>
          <w:rFonts w:ascii="Times New Roman" w:hAnsi="Times New Roman" w:cs="Times New Roman"/>
          <w:sz w:val="24"/>
        </w:rPr>
        <w:t>docker</w:t>
      </w:r>
      <w:proofErr w:type="spellEnd"/>
      <w:r w:rsidR="007D230C" w:rsidRPr="00560F61">
        <w:rPr>
          <w:rFonts w:ascii="Times New Roman" w:hAnsi="Times New Roman" w:cs="Times New Roman"/>
          <w:sz w:val="24"/>
        </w:rPr>
        <w:t xml:space="preserve"> file crea uno strato nell’immagine, e se si modifica il </w:t>
      </w:r>
      <w:proofErr w:type="spellStart"/>
      <w:r w:rsidR="007D230C" w:rsidRPr="00560F61">
        <w:rPr>
          <w:rFonts w:ascii="Times New Roman" w:hAnsi="Times New Roman" w:cs="Times New Roman"/>
          <w:sz w:val="24"/>
        </w:rPr>
        <w:t>dockerfile</w:t>
      </w:r>
      <w:proofErr w:type="spellEnd"/>
      <w:r w:rsidR="007D230C" w:rsidRPr="00560F61">
        <w:rPr>
          <w:rFonts w:ascii="Times New Roman" w:hAnsi="Times New Roman" w:cs="Times New Roman"/>
          <w:sz w:val="24"/>
        </w:rPr>
        <w:t xml:space="preserve"> e si ricostruisce l’immagine solo gli strati che sono stati cambiati verranno ricostruiti.</w:t>
      </w:r>
    </w:p>
    <w:p w14:paraId="7B631713" w14:textId="77777777" w:rsidR="00AC20CB" w:rsidRDefault="00560F61" w:rsidP="00AC20CB">
      <w:pPr>
        <w:pStyle w:val="Paragrafoelenco"/>
        <w:keepNext/>
        <w:spacing w:line="360" w:lineRule="auto"/>
        <w:jc w:val="center"/>
        <w:rPr>
          <w:rFonts w:ascii="Times New Roman" w:hAnsi="Times New Roman" w:cs="Times New Roman"/>
          <w:i/>
          <w:color w:val="000000" w:themeColor="text1"/>
        </w:rPr>
      </w:pPr>
      <w:r>
        <w:rPr>
          <w:rFonts w:ascii="Times New Roman" w:hAnsi="Times New Roman" w:cs="Times New Roman"/>
          <w:noProof/>
          <w:sz w:val="24"/>
          <w:lang w:eastAsia="it-IT"/>
        </w:rPr>
        <w:lastRenderedPageBreak/>
        <w:drawing>
          <wp:inline distT="0" distB="0" distL="0" distR="0" wp14:anchorId="74C17CF3" wp14:editId="3DE37C1A">
            <wp:extent cx="3638550" cy="2930759"/>
            <wp:effectExtent l="0" t="0" r="0" b="3175"/>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vGuay.png"/>
                    <pic:cNvPicPr/>
                  </pic:nvPicPr>
                  <pic:blipFill>
                    <a:blip r:embed="rId15">
                      <a:extLst>
                        <a:ext uri="{28A0092B-C50C-407E-A947-70E740481C1C}">
                          <a14:useLocalDpi xmlns:a14="http://schemas.microsoft.com/office/drawing/2010/main" val="0"/>
                        </a:ext>
                      </a:extLst>
                    </a:blip>
                    <a:stretch>
                      <a:fillRect/>
                    </a:stretch>
                  </pic:blipFill>
                  <pic:spPr>
                    <a:xfrm>
                      <a:off x="0" y="0"/>
                      <a:ext cx="3638550" cy="2930759"/>
                    </a:xfrm>
                    <a:prstGeom prst="rect">
                      <a:avLst/>
                    </a:prstGeom>
                  </pic:spPr>
                </pic:pic>
              </a:graphicData>
            </a:graphic>
          </wp:inline>
        </w:drawing>
      </w:r>
    </w:p>
    <w:p w14:paraId="1811ECD8" w14:textId="639B7F5A" w:rsidR="00560F61" w:rsidRPr="00AC20CB" w:rsidRDefault="00560F61" w:rsidP="00AC20CB">
      <w:pPr>
        <w:pStyle w:val="Paragrafoelenco"/>
        <w:keepNext/>
        <w:spacing w:line="360" w:lineRule="auto"/>
        <w:jc w:val="center"/>
      </w:pPr>
      <w:r w:rsidRPr="00560F61">
        <w:rPr>
          <w:rFonts w:ascii="Times New Roman" w:hAnsi="Times New Roman" w:cs="Times New Roman"/>
          <w:i/>
          <w:color w:val="000000" w:themeColor="text1"/>
        </w:rPr>
        <w:t xml:space="preserve">Figura </w:t>
      </w:r>
      <w:r w:rsidR="00523A3B">
        <w:rPr>
          <w:rFonts w:ascii="Times New Roman" w:hAnsi="Times New Roman" w:cs="Times New Roman"/>
          <w:i/>
          <w:color w:val="000000" w:themeColor="text1"/>
        </w:rPr>
        <w:fldChar w:fldCharType="begin"/>
      </w:r>
      <w:r w:rsidR="00523A3B">
        <w:rPr>
          <w:rFonts w:ascii="Times New Roman" w:hAnsi="Times New Roman" w:cs="Times New Roman"/>
          <w:i/>
          <w:color w:val="000000" w:themeColor="text1"/>
        </w:rPr>
        <w:instrText xml:space="preserve"> SEQ Figura \* ARABIC </w:instrText>
      </w:r>
      <w:r w:rsidR="00523A3B">
        <w:rPr>
          <w:rFonts w:ascii="Times New Roman" w:hAnsi="Times New Roman" w:cs="Times New Roman"/>
          <w:i/>
          <w:color w:val="000000" w:themeColor="text1"/>
        </w:rPr>
        <w:fldChar w:fldCharType="separate"/>
      </w:r>
      <w:r w:rsidR="004D69F1">
        <w:rPr>
          <w:rFonts w:ascii="Times New Roman" w:hAnsi="Times New Roman" w:cs="Times New Roman"/>
          <w:i/>
          <w:noProof/>
          <w:color w:val="000000" w:themeColor="text1"/>
        </w:rPr>
        <w:t>6</w:t>
      </w:r>
      <w:r w:rsidR="00523A3B">
        <w:rPr>
          <w:rFonts w:ascii="Times New Roman" w:hAnsi="Times New Roman" w:cs="Times New Roman"/>
          <w:i/>
          <w:color w:val="000000" w:themeColor="text1"/>
        </w:rPr>
        <w:fldChar w:fldCharType="end"/>
      </w:r>
      <w:r w:rsidRPr="00560F61">
        <w:rPr>
          <w:rFonts w:ascii="Times New Roman" w:hAnsi="Times New Roman" w:cs="Times New Roman"/>
          <w:i/>
          <w:color w:val="000000" w:themeColor="text1"/>
        </w:rPr>
        <w:t xml:space="preserve">: Creazione di una </w:t>
      </w:r>
      <w:proofErr w:type="spellStart"/>
      <w:r w:rsidRPr="00560F61">
        <w:rPr>
          <w:rFonts w:ascii="Times New Roman" w:hAnsi="Times New Roman" w:cs="Times New Roman"/>
          <w:i/>
          <w:color w:val="000000" w:themeColor="text1"/>
        </w:rPr>
        <w:t>docker</w:t>
      </w:r>
      <w:proofErr w:type="spellEnd"/>
      <w:r w:rsidRPr="00560F61">
        <w:rPr>
          <w:rFonts w:ascii="Times New Roman" w:hAnsi="Times New Roman" w:cs="Times New Roman"/>
          <w:i/>
          <w:color w:val="000000" w:themeColor="text1"/>
        </w:rPr>
        <w:t xml:space="preserve"> image</w:t>
      </w:r>
    </w:p>
    <w:p w14:paraId="6086D2BD" w14:textId="06731B30" w:rsidR="00562434" w:rsidRDefault="000C68D3" w:rsidP="00560F61">
      <w:pPr>
        <w:pStyle w:val="Paragrafoelenco"/>
        <w:spacing w:line="360" w:lineRule="auto"/>
        <w:jc w:val="center"/>
        <w:rPr>
          <w:rFonts w:ascii="Times New Roman" w:hAnsi="Times New Roman" w:cs="Times New Roman"/>
          <w:sz w:val="24"/>
        </w:rPr>
      </w:pPr>
      <w:r>
        <w:rPr>
          <w:rFonts w:ascii="Times New Roman" w:hAnsi="Times New Roman" w:cs="Times New Roman"/>
          <w:sz w:val="24"/>
        </w:rPr>
        <w:br/>
      </w:r>
    </w:p>
    <w:p w14:paraId="18286B2A" w14:textId="77777777" w:rsidR="00562434" w:rsidRDefault="00562434" w:rsidP="00562434">
      <w:pPr>
        <w:pStyle w:val="Paragrafoelenco"/>
        <w:spacing w:line="360" w:lineRule="auto"/>
        <w:jc w:val="both"/>
        <w:rPr>
          <w:rFonts w:ascii="Times New Roman" w:hAnsi="Times New Roman" w:cs="Times New Roman"/>
          <w:sz w:val="24"/>
        </w:rPr>
      </w:pPr>
    </w:p>
    <w:p w14:paraId="67A099E8" w14:textId="0A928635" w:rsidR="00562434" w:rsidRDefault="00562434" w:rsidP="00562434">
      <w:pPr>
        <w:pStyle w:val="Paragrafoelenco"/>
        <w:spacing w:line="360" w:lineRule="auto"/>
        <w:jc w:val="both"/>
        <w:rPr>
          <w:rFonts w:ascii="Times New Roman" w:hAnsi="Times New Roman" w:cs="Times New Roman"/>
          <w:sz w:val="24"/>
        </w:rPr>
      </w:pPr>
    </w:p>
    <w:p w14:paraId="22AB14C1" w14:textId="77777777" w:rsidR="00562434" w:rsidRDefault="00562434" w:rsidP="00562434">
      <w:pPr>
        <w:pStyle w:val="Paragrafoelenco"/>
        <w:spacing w:line="360" w:lineRule="auto"/>
        <w:jc w:val="both"/>
        <w:rPr>
          <w:rFonts w:ascii="Times New Roman" w:hAnsi="Times New Roman" w:cs="Times New Roman"/>
          <w:sz w:val="24"/>
        </w:rPr>
      </w:pPr>
    </w:p>
    <w:p w14:paraId="0948FD0A" w14:textId="77777777" w:rsidR="00562434" w:rsidRDefault="00562434" w:rsidP="00562434">
      <w:pPr>
        <w:spacing w:line="360" w:lineRule="auto"/>
        <w:jc w:val="both"/>
        <w:rPr>
          <w:rFonts w:ascii="Times New Roman" w:hAnsi="Times New Roman" w:cs="Times New Roman"/>
          <w:b/>
          <w:sz w:val="24"/>
        </w:rPr>
      </w:pPr>
    </w:p>
    <w:p w14:paraId="11C9CFFB" w14:textId="6691A323" w:rsidR="007D230C" w:rsidRPr="00562434" w:rsidRDefault="007D230C" w:rsidP="00562434">
      <w:pPr>
        <w:pStyle w:val="Paragrafoelenco"/>
        <w:numPr>
          <w:ilvl w:val="0"/>
          <w:numId w:val="11"/>
        </w:numPr>
        <w:spacing w:line="360" w:lineRule="auto"/>
        <w:jc w:val="both"/>
        <w:rPr>
          <w:rFonts w:ascii="Times New Roman" w:hAnsi="Times New Roman" w:cs="Times New Roman"/>
          <w:sz w:val="24"/>
        </w:rPr>
      </w:pPr>
      <w:r w:rsidRPr="00562434">
        <w:rPr>
          <w:rFonts w:ascii="Times New Roman" w:hAnsi="Times New Roman" w:cs="Times New Roman"/>
          <w:b/>
          <w:sz w:val="24"/>
        </w:rPr>
        <w:t>Container</w:t>
      </w:r>
      <w:r w:rsidRPr="00562434">
        <w:rPr>
          <w:rFonts w:ascii="Times New Roman" w:hAnsi="Times New Roman" w:cs="Times New Roman"/>
          <w:sz w:val="24"/>
        </w:rPr>
        <w:t xml:space="preserve">: Il container è l’istanza eseguibile di un’immagine. Si può creare, attivare, fermare, spostare o cancellare un container tramite la </w:t>
      </w:r>
      <w:proofErr w:type="spellStart"/>
      <w:r w:rsidRPr="00562434">
        <w:rPr>
          <w:rFonts w:ascii="Times New Roman" w:hAnsi="Times New Roman" w:cs="Times New Roman"/>
          <w:sz w:val="24"/>
        </w:rPr>
        <w:t>command</w:t>
      </w:r>
      <w:proofErr w:type="spellEnd"/>
      <w:r w:rsidRPr="00562434">
        <w:rPr>
          <w:rFonts w:ascii="Times New Roman" w:hAnsi="Times New Roman" w:cs="Times New Roman"/>
          <w:sz w:val="24"/>
        </w:rPr>
        <w:t xml:space="preserve"> line </w:t>
      </w:r>
      <w:proofErr w:type="spellStart"/>
      <w:r w:rsidRPr="00562434">
        <w:rPr>
          <w:rFonts w:ascii="Times New Roman" w:hAnsi="Times New Roman" w:cs="Times New Roman"/>
          <w:sz w:val="24"/>
        </w:rPr>
        <w:t>interface</w:t>
      </w:r>
      <w:proofErr w:type="spellEnd"/>
      <w:r w:rsidR="00562434">
        <w:rPr>
          <w:rFonts w:ascii="Times New Roman" w:hAnsi="Times New Roman" w:cs="Times New Roman"/>
          <w:sz w:val="24"/>
        </w:rPr>
        <w:t xml:space="preserve"> (CLI)</w:t>
      </w:r>
      <w:r w:rsidRPr="00562434">
        <w:rPr>
          <w:rFonts w:ascii="Times New Roman" w:hAnsi="Times New Roman" w:cs="Times New Roman"/>
          <w:sz w:val="24"/>
        </w:rPr>
        <w:t xml:space="preserve">. Di default un container è ben isolato ma </w:t>
      </w:r>
      <w:proofErr w:type="spellStart"/>
      <w:r w:rsidRPr="00562434">
        <w:rPr>
          <w:rFonts w:ascii="Times New Roman" w:hAnsi="Times New Roman" w:cs="Times New Roman"/>
          <w:sz w:val="24"/>
        </w:rPr>
        <w:t>docker</w:t>
      </w:r>
      <w:proofErr w:type="spellEnd"/>
      <w:r w:rsidRPr="00562434">
        <w:rPr>
          <w:rFonts w:ascii="Times New Roman" w:hAnsi="Times New Roman" w:cs="Times New Roman"/>
          <w:sz w:val="24"/>
        </w:rPr>
        <w:t xml:space="preserve"> permette di controllare e scegliere quanto i sottosistemi del container come memoria e rete sono isolati da altri container o dalla macchina Host.</w:t>
      </w:r>
    </w:p>
    <w:p w14:paraId="6E78924C" w14:textId="41E39B56" w:rsidR="008B5E77" w:rsidRDefault="00D446C8" w:rsidP="00F966E0">
      <w:pPr>
        <w:spacing w:line="360" w:lineRule="auto"/>
        <w:ind w:left="360"/>
        <w:jc w:val="both"/>
        <w:rPr>
          <w:rFonts w:ascii="Times New Roman" w:hAnsi="Times New Roman" w:cs="Times New Roman"/>
          <w:sz w:val="24"/>
        </w:rPr>
      </w:pPr>
      <w:r>
        <w:rPr>
          <w:rFonts w:ascii="Times New Roman" w:hAnsi="Times New Roman" w:cs="Times New Roman"/>
          <w:sz w:val="24"/>
        </w:rPr>
        <w:t>Da quanto scritto in</w:t>
      </w:r>
      <w:r w:rsidR="00CB2619">
        <w:rPr>
          <w:rFonts w:ascii="Times New Roman" w:hAnsi="Times New Roman" w:cs="Times New Roman"/>
          <w:sz w:val="24"/>
        </w:rPr>
        <w:t xml:space="preserve"> precedenza si comprende che i C</w:t>
      </w:r>
      <w:r>
        <w:rPr>
          <w:rFonts w:ascii="Times New Roman" w:hAnsi="Times New Roman" w:cs="Times New Roman"/>
          <w:sz w:val="24"/>
        </w:rPr>
        <w:t>ontainer sono la risposta migliore alle esigenze delle aziende che sviluppano servizi software e alle aziende che operano del campo della distribuzione in data center, permettono infatti di</w:t>
      </w:r>
      <w:r w:rsidR="00F966E0">
        <w:rPr>
          <w:rFonts w:ascii="Times New Roman" w:hAnsi="Times New Roman" w:cs="Times New Roman"/>
          <w:sz w:val="24"/>
        </w:rPr>
        <w:t>:</w:t>
      </w:r>
      <w:r>
        <w:rPr>
          <w:rFonts w:ascii="Times New Roman" w:hAnsi="Times New Roman" w:cs="Times New Roman"/>
          <w:sz w:val="24"/>
        </w:rPr>
        <w:t xml:space="preserve"> migliorare il time to market eliminando </w:t>
      </w:r>
      <w:r w:rsidR="00F966E0">
        <w:rPr>
          <w:rFonts w:ascii="Times New Roman" w:hAnsi="Times New Roman" w:cs="Times New Roman"/>
          <w:sz w:val="24"/>
        </w:rPr>
        <w:t xml:space="preserve">i possibili </w:t>
      </w:r>
      <w:r>
        <w:rPr>
          <w:rFonts w:ascii="Times New Roman" w:hAnsi="Times New Roman" w:cs="Times New Roman"/>
          <w:sz w:val="24"/>
        </w:rPr>
        <w:t>conflitti tra l’applicazione e l’ambiente in cui andrà ad operare</w:t>
      </w:r>
      <w:r w:rsidR="00F966E0">
        <w:rPr>
          <w:rFonts w:ascii="Times New Roman" w:hAnsi="Times New Roman" w:cs="Times New Roman"/>
          <w:sz w:val="24"/>
        </w:rPr>
        <w:t>, ridurre i costi di infrastruttura aumentando la densità di calcolo all’interno dei propri server e i costi di licenza dei software, facilitare la gestione delle singole applicazioni andando a gestire il singolo container, di gestire, infine, la scalabilità in maniera facile e sicura.</w:t>
      </w:r>
    </w:p>
    <w:p w14:paraId="0DB753C8" w14:textId="77777777" w:rsidR="008B5E77" w:rsidRDefault="008B5E77">
      <w:pPr>
        <w:rPr>
          <w:rFonts w:ascii="Times New Roman" w:hAnsi="Times New Roman" w:cs="Times New Roman"/>
          <w:sz w:val="24"/>
        </w:rPr>
      </w:pPr>
      <w:r>
        <w:rPr>
          <w:rFonts w:ascii="Times New Roman" w:hAnsi="Times New Roman" w:cs="Times New Roman"/>
          <w:sz w:val="24"/>
        </w:rPr>
        <w:lastRenderedPageBreak/>
        <w:br w:type="page"/>
      </w:r>
    </w:p>
    <w:p w14:paraId="1C57363A" w14:textId="75798C72" w:rsidR="00F966E0" w:rsidRPr="00DE64BF" w:rsidRDefault="00DE64BF" w:rsidP="00DE64BF">
      <w:pPr>
        <w:pStyle w:val="Titolo2"/>
        <w:rPr>
          <w:rFonts w:ascii="Times New Roman" w:hAnsi="Times New Roman" w:cs="Times New Roman"/>
          <w:color w:val="auto"/>
        </w:rPr>
      </w:pPr>
      <w:bookmarkStart w:id="6" w:name="_Toc5982607"/>
      <w:r w:rsidRPr="00DE64BF">
        <w:rPr>
          <w:rFonts w:ascii="Times New Roman" w:hAnsi="Times New Roman" w:cs="Times New Roman"/>
          <w:color w:val="auto"/>
        </w:rPr>
        <w:lastRenderedPageBreak/>
        <w:t xml:space="preserve">1.3 </w:t>
      </w:r>
      <w:r>
        <w:rPr>
          <w:rFonts w:ascii="Times New Roman" w:hAnsi="Times New Roman" w:cs="Times New Roman"/>
          <w:color w:val="auto"/>
        </w:rPr>
        <w:t>V</w:t>
      </w:r>
      <w:r w:rsidRPr="00DE64BF">
        <w:rPr>
          <w:rFonts w:ascii="Times New Roman" w:hAnsi="Times New Roman" w:cs="Times New Roman"/>
          <w:color w:val="auto"/>
        </w:rPr>
        <w:t>irtualizzazione nelle reti di telecomunicazione</w:t>
      </w:r>
      <w:bookmarkEnd w:id="6"/>
    </w:p>
    <w:p w14:paraId="7231BBC8" w14:textId="4A551975" w:rsidR="00DE64BF" w:rsidRDefault="00DE64BF" w:rsidP="00DE64BF">
      <w:pPr>
        <w:jc w:val="both"/>
        <w:rPr>
          <w:rFonts w:ascii="Times New Roman" w:hAnsi="Times New Roman" w:cs="Times New Roman"/>
          <w:color w:val="000000" w:themeColor="text1"/>
        </w:rPr>
      </w:pPr>
    </w:p>
    <w:p w14:paraId="3DBE7E29" w14:textId="4DDD7BE1" w:rsidR="00DE64BF" w:rsidRDefault="00DE64BF" w:rsidP="00DE64BF">
      <w:pPr>
        <w:pStyle w:val="Titolo3"/>
        <w:rPr>
          <w:rFonts w:ascii="Times New Roman" w:hAnsi="Times New Roman" w:cs="Times New Roman"/>
          <w:color w:val="auto"/>
        </w:rPr>
      </w:pPr>
      <w:bookmarkStart w:id="7" w:name="_Toc5982608"/>
      <w:r w:rsidRPr="00DE64BF">
        <w:rPr>
          <w:rFonts w:ascii="Times New Roman" w:hAnsi="Times New Roman" w:cs="Times New Roman"/>
          <w:color w:val="auto"/>
        </w:rPr>
        <w:t xml:space="preserve">1.2.1 Network </w:t>
      </w:r>
      <w:proofErr w:type="spellStart"/>
      <w:r w:rsidRPr="00DE64BF">
        <w:rPr>
          <w:rFonts w:ascii="Times New Roman" w:hAnsi="Times New Roman" w:cs="Times New Roman"/>
          <w:color w:val="auto"/>
        </w:rPr>
        <w:t>Function</w:t>
      </w:r>
      <w:proofErr w:type="spellEnd"/>
      <w:r w:rsidRPr="00DE64BF">
        <w:rPr>
          <w:rFonts w:ascii="Times New Roman" w:hAnsi="Times New Roman" w:cs="Times New Roman"/>
          <w:color w:val="auto"/>
        </w:rPr>
        <w:t xml:space="preserve"> </w:t>
      </w:r>
      <w:proofErr w:type="spellStart"/>
      <w:r w:rsidRPr="00DE64BF">
        <w:rPr>
          <w:rFonts w:ascii="Times New Roman" w:hAnsi="Times New Roman" w:cs="Times New Roman"/>
          <w:color w:val="auto"/>
        </w:rPr>
        <w:t>Virtualization</w:t>
      </w:r>
      <w:bookmarkEnd w:id="7"/>
      <w:proofErr w:type="spellEnd"/>
    </w:p>
    <w:p w14:paraId="41AFD900" w14:textId="77777777" w:rsidR="00DE64BF" w:rsidRDefault="00DE64BF" w:rsidP="00DE64BF">
      <w:pPr>
        <w:spacing w:line="360" w:lineRule="auto"/>
        <w:rPr>
          <w:rFonts w:ascii="Times New Roman" w:hAnsi="Times New Roman" w:cs="Times New Roman"/>
          <w:sz w:val="24"/>
          <w:szCs w:val="24"/>
        </w:rPr>
      </w:pPr>
    </w:p>
    <w:p w14:paraId="41B2A7DB" w14:textId="62A5DD85" w:rsidR="00DE64BF" w:rsidRDefault="00DE64BF" w:rsidP="00DE64BF">
      <w:pPr>
        <w:spacing w:line="360" w:lineRule="auto"/>
        <w:jc w:val="both"/>
        <w:rPr>
          <w:rFonts w:ascii="Times New Roman" w:hAnsi="Times New Roman" w:cs="Times New Roman"/>
          <w:sz w:val="24"/>
          <w:szCs w:val="24"/>
        </w:rPr>
      </w:pPr>
      <w:r w:rsidRPr="00090845">
        <w:rPr>
          <w:rFonts w:ascii="Times New Roman" w:hAnsi="Times New Roman" w:cs="Times New Roman"/>
          <w:sz w:val="24"/>
          <w:szCs w:val="24"/>
        </w:rPr>
        <w:t xml:space="preserve">Si inizia a parlare di NFV al </w:t>
      </w:r>
      <w:r w:rsidRPr="00090845">
        <w:rPr>
          <w:rFonts w:ascii="Times New Roman" w:hAnsi="Times New Roman" w:cs="Times New Roman"/>
          <w:i/>
          <w:sz w:val="24"/>
          <w:szCs w:val="24"/>
        </w:rPr>
        <w:t xml:space="preserve">“SDN and </w:t>
      </w:r>
      <w:proofErr w:type="spellStart"/>
      <w:r w:rsidRPr="00090845">
        <w:rPr>
          <w:rFonts w:ascii="Times New Roman" w:hAnsi="Times New Roman" w:cs="Times New Roman"/>
          <w:i/>
          <w:sz w:val="24"/>
          <w:szCs w:val="24"/>
        </w:rPr>
        <w:t>OpenFlow</w:t>
      </w:r>
      <w:proofErr w:type="spellEnd"/>
      <w:r w:rsidRPr="00090845">
        <w:rPr>
          <w:rFonts w:ascii="Times New Roman" w:hAnsi="Times New Roman" w:cs="Times New Roman"/>
          <w:i/>
          <w:sz w:val="24"/>
          <w:szCs w:val="24"/>
        </w:rPr>
        <w:t xml:space="preserve"> </w:t>
      </w:r>
      <w:proofErr w:type="spellStart"/>
      <w:r w:rsidRPr="00090845">
        <w:rPr>
          <w:rFonts w:ascii="Times New Roman" w:hAnsi="Times New Roman" w:cs="Times New Roman"/>
          <w:i/>
          <w:sz w:val="24"/>
          <w:szCs w:val="24"/>
        </w:rPr>
        <w:t>congress</w:t>
      </w:r>
      <w:proofErr w:type="spellEnd"/>
      <w:r w:rsidRPr="00090845">
        <w:rPr>
          <w:rFonts w:ascii="Times New Roman" w:hAnsi="Times New Roman" w:cs="Times New Roman"/>
          <w:i/>
          <w:sz w:val="24"/>
          <w:szCs w:val="24"/>
        </w:rPr>
        <w:t xml:space="preserve">” </w:t>
      </w:r>
      <w:r w:rsidRPr="00090845">
        <w:rPr>
          <w:rFonts w:ascii="Times New Roman" w:hAnsi="Times New Roman" w:cs="Times New Roman"/>
          <w:sz w:val="24"/>
          <w:szCs w:val="24"/>
        </w:rPr>
        <w:t>del 22 ottobre 2012 a Darmstadt in Germania. Da quel congresso viene pubblicato un white paper</w:t>
      </w:r>
      <w:sdt>
        <w:sdtPr>
          <w:rPr>
            <w:rFonts w:ascii="Times New Roman" w:hAnsi="Times New Roman" w:cs="Times New Roman"/>
            <w:sz w:val="24"/>
            <w:szCs w:val="24"/>
          </w:rPr>
          <w:id w:val="2010090582"/>
          <w:citation/>
        </w:sdtPr>
        <w:sdtContent>
          <w:r w:rsidR="00070E80">
            <w:rPr>
              <w:rFonts w:ascii="Times New Roman" w:hAnsi="Times New Roman" w:cs="Times New Roman"/>
              <w:sz w:val="24"/>
              <w:szCs w:val="24"/>
            </w:rPr>
            <w:fldChar w:fldCharType="begin"/>
          </w:r>
          <w:r w:rsidR="00070E80">
            <w:rPr>
              <w:rFonts w:ascii="Times New Roman" w:hAnsi="Times New Roman" w:cs="Times New Roman"/>
              <w:sz w:val="24"/>
              <w:szCs w:val="24"/>
            </w:rPr>
            <w:instrText xml:space="preserve"> CITATION Net12 \l 1040 </w:instrText>
          </w:r>
          <w:r w:rsidR="00070E80">
            <w:rPr>
              <w:rFonts w:ascii="Times New Roman" w:hAnsi="Times New Roman" w:cs="Times New Roman"/>
              <w:sz w:val="24"/>
              <w:szCs w:val="24"/>
            </w:rPr>
            <w:fldChar w:fldCharType="separate"/>
          </w:r>
          <w:r w:rsidR="00070E80">
            <w:rPr>
              <w:rFonts w:ascii="Times New Roman" w:hAnsi="Times New Roman" w:cs="Times New Roman"/>
              <w:noProof/>
              <w:sz w:val="24"/>
              <w:szCs w:val="24"/>
            </w:rPr>
            <w:t xml:space="preserve"> </w:t>
          </w:r>
          <w:r w:rsidR="00070E80" w:rsidRPr="00070E80">
            <w:rPr>
              <w:rFonts w:ascii="Times New Roman" w:hAnsi="Times New Roman" w:cs="Times New Roman"/>
              <w:noProof/>
              <w:sz w:val="24"/>
              <w:szCs w:val="24"/>
            </w:rPr>
            <w:t>(Network Function Virtualization, an introduction, benefits, enablers, challenges and call for action, 2012)</w:t>
          </w:r>
          <w:r w:rsidR="00070E80">
            <w:rPr>
              <w:rFonts w:ascii="Times New Roman" w:hAnsi="Times New Roman" w:cs="Times New Roman"/>
              <w:sz w:val="24"/>
              <w:szCs w:val="24"/>
            </w:rPr>
            <w:fldChar w:fldCharType="end"/>
          </w:r>
        </w:sdtContent>
      </w:sdt>
      <w:r w:rsidRPr="00090845">
        <w:rPr>
          <w:rFonts w:ascii="Times New Roman" w:hAnsi="Times New Roman" w:cs="Times New Roman"/>
          <w:sz w:val="24"/>
          <w:szCs w:val="24"/>
        </w:rPr>
        <w:t xml:space="preserve"> con i primi obiettivi che ci si ponevano andando a sviluppare questa tecnologia, la pubblicazione si chiude infatti con una Call To Action alle Telco e alle aziende IT ai fini di collaborare per raggiungere rapidamente gli obiettivi sperati, e con la formazione, incoraggiata dall’ </w:t>
      </w:r>
      <w:proofErr w:type="spellStart"/>
      <w:r w:rsidRPr="00090845">
        <w:rPr>
          <w:rFonts w:ascii="Times New Roman" w:hAnsi="Times New Roman" w:cs="Times New Roman"/>
          <w:sz w:val="24"/>
          <w:szCs w:val="24"/>
        </w:rPr>
        <w:t>european</w:t>
      </w:r>
      <w:proofErr w:type="spellEnd"/>
      <w:r w:rsidRPr="00090845">
        <w:rPr>
          <w:rFonts w:ascii="Times New Roman" w:hAnsi="Times New Roman" w:cs="Times New Roman"/>
          <w:sz w:val="24"/>
          <w:szCs w:val="24"/>
        </w:rPr>
        <w:t xml:space="preserve"> </w:t>
      </w:r>
      <w:proofErr w:type="spellStart"/>
      <w:r w:rsidRPr="00090845">
        <w:rPr>
          <w:rFonts w:ascii="Times New Roman" w:hAnsi="Times New Roman" w:cs="Times New Roman"/>
          <w:sz w:val="24"/>
          <w:szCs w:val="24"/>
        </w:rPr>
        <w:t>telecommunication</w:t>
      </w:r>
      <w:proofErr w:type="spellEnd"/>
      <w:r w:rsidRPr="00090845">
        <w:rPr>
          <w:rFonts w:ascii="Times New Roman" w:hAnsi="Times New Roman" w:cs="Times New Roman"/>
          <w:sz w:val="24"/>
          <w:szCs w:val="24"/>
        </w:rPr>
        <w:t xml:space="preserve"> standard institute (ETSI), di un Industry </w:t>
      </w:r>
      <w:proofErr w:type="spellStart"/>
      <w:r w:rsidRPr="00090845">
        <w:rPr>
          <w:rFonts w:ascii="Times New Roman" w:hAnsi="Times New Roman" w:cs="Times New Roman"/>
          <w:sz w:val="24"/>
          <w:szCs w:val="24"/>
        </w:rPr>
        <w:t>Specification</w:t>
      </w:r>
      <w:proofErr w:type="spellEnd"/>
      <w:r w:rsidRPr="00090845">
        <w:rPr>
          <w:rFonts w:ascii="Times New Roman" w:hAnsi="Times New Roman" w:cs="Times New Roman"/>
          <w:sz w:val="24"/>
          <w:szCs w:val="24"/>
        </w:rPr>
        <w:t xml:space="preserve"> Group (ISG) che gestisse lo sviluppo delle tecnologie atte all’implementazione a casi reali della NFV.</w:t>
      </w:r>
    </w:p>
    <w:p w14:paraId="52ADF3DD" w14:textId="155FD92A" w:rsidR="00DE64BF" w:rsidRDefault="00DE64BF" w:rsidP="003278BD">
      <w:pPr>
        <w:spacing w:line="360" w:lineRule="auto"/>
        <w:jc w:val="both"/>
        <w:rPr>
          <w:rFonts w:ascii="Times New Roman" w:hAnsi="Times New Roman" w:cs="Times New Roman"/>
          <w:sz w:val="24"/>
          <w:szCs w:val="24"/>
        </w:rPr>
      </w:pPr>
      <w:r w:rsidRPr="00090845">
        <w:rPr>
          <w:rFonts w:ascii="Times New Roman" w:hAnsi="Times New Roman" w:cs="Times New Roman"/>
          <w:sz w:val="24"/>
          <w:szCs w:val="24"/>
        </w:rPr>
        <w:t xml:space="preserve"> L’ISG NFV conta ora 71 membri e 32 partecipanti tra le più importanti aziende ICT e IT del mondo.</w:t>
      </w:r>
      <w:r>
        <w:rPr>
          <w:rFonts w:ascii="Times New Roman" w:hAnsi="Times New Roman" w:cs="Times New Roman"/>
          <w:sz w:val="24"/>
          <w:szCs w:val="24"/>
        </w:rPr>
        <w:t xml:space="preserve"> </w:t>
      </w:r>
      <w:r w:rsidRPr="00090845">
        <w:rPr>
          <w:rFonts w:ascii="Times New Roman" w:hAnsi="Times New Roman" w:cs="Times New Roman"/>
          <w:sz w:val="24"/>
          <w:szCs w:val="24"/>
        </w:rPr>
        <w:t xml:space="preserve">La definizione che il gruppo </w:t>
      </w:r>
      <w:r w:rsidR="003278BD" w:rsidRPr="00090845">
        <w:rPr>
          <w:rFonts w:ascii="Times New Roman" w:hAnsi="Times New Roman" w:cs="Times New Roman"/>
          <w:sz w:val="24"/>
          <w:szCs w:val="24"/>
        </w:rPr>
        <w:t>dà</w:t>
      </w:r>
      <w:r w:rsidRPr="00090845">
        <w:rPr>
          <w:rFonts w:ascii="Times New Roman" w:hAnsi="Times New Roman" w:cs="Times New Roman"/>
          <w:sz w:val="24"/>
          <w:szCs w:val="24"/>
        </w:rPr>
        <w:t xml:space="preserve"> della NFV parte da un’analisi critica delle presenti reti di telecomunicazioni, </w:t>
      </w:r>
      <w:r w:rsidR="00C20DAE">
        <w:rPr>
          <w:rFonts w:ascii="Times New Roman" w:hAnsi="Times New Roman" w:cs="Times New Roman"/>
          <w:sz w:val="24"/>
          <w:szCs w:val="24"/>
        </w:rPr>
        <w:t xml:space="preserve">si </w:t>
      </w:r>
      <w:r w:rsidR="003278BD" w:rsidRPr="00090845">
        <w:rPr>
          <w:rFonts w:ascii="Times New Roman" w:hAnsi="Times New Roman" w:cs="Times New Roman"/>
          <w:sz w:val="24"/>
          <w:szCs w:val="24"/>
        </w:rPr>
        <w:t>segnala che</w:t>
      </w:r>
      <w:r w:rsidRPr="00090845">
        <w:rPr>
          <w:rFonts w:ascii="Times New Roman" w:hAnsi="Times New Roman" w:cs="Times New Roman"/>
          <w:sz w:val="24"/>
          <w:szCs w:val="24"/>
        </w:rPr>
        <w:t xml:space="preserve"> è sempre più difficile per gli operatori lanciare nuovi servizi di rete poiché questi richiedono nuovi spazi fisici ed energia, sostanziosi investimenti e figure molto rare per la configurazione di nuovi apparati di rete. In più le “hardware </w:t>
      </w:r>
      <w:proofErr w:type="spellStart"/>
      <w:r w:rsidRPr="00090845">
        <w:rPr>
          <w:rFonts w:ascii="Times New Roman" w:hAnsi="Times New Roman" w:cs="Times New Roman"/>
          <w:sz w:val="24"/>
          <w:szCs w:val="24"/>
        </w:rPr>
        <w:t>based</w:t>
      </w:r>
      <w:proofErr w:type="spellEnd"/>
      <w:r w:rsidRPr="00090845">
        <w:rPr>
          <w:rFonts w:ascii="Times New Roman" w:hAnsi="Times New Roman" w:cs="Times New Roman"/>
          <w:sz w:val="24"/>
          <w:szCs w:val="24"/>
        </w:rPr>
        <w:t xml:space="preserve"> </w:t>
      </w:r>
      <w:proofErr w:type="spellStart"/>
      <w:r w:rsidRPr="00090845">
        <w:rPr>
          <w:rFonts w:ascii="Times New Roman" w:hAnsi="Times New Roman" w:cs="Times New Roman"/>
          <w:sz w:val="24"/>
          <w:szCs w:val="24"/>
        </w:rPr>
        <w:t>application</w:t>
      </w:r>
      <w:proofErr w:type="spellEnd"/>
      <w:r w:rsidRPr="00090845">
        <w:rPr>
          <w:rFonts w:ascii="Times New Roman" w:hAnsi="Times New Roman" w:cs="Times New Roman"/>
          <w:sz w:val="24"/>
          <w:szCs w:val="24"/>
        </w:rPr>
        <w:t>” raggiungono in fretta l’obsolescenza e richiedono quindi anche grandi spese di manutenzione andando a diminuire sempre di più le entrate. La NFV si prefigge l’obiettivo di trasformare il modo in cui le architetture di rete vengono progettate</w:t>
      </w:r>
      <w:r w:rsidR="00C20DAE">
        <w:rPr>
          <w:rFonts w:ascii="Times New Roman" w:hAnsi="Times New Roman" w:cs="Times New Roman"/>
          <w:sz w:val="24"/>
          <w:szCs w:val="24"/>
        </w:rPr>
        <w:t>,</w:t>
      </w:r>
      <w:r w:rsidRPr="00090845">
        <w:rPr>
          <w:rFonts w:ascii="Times New Roman" w:hAnsi="Times New Roman" w:cs="Times New Roman"/>
          <w:sz w:val="24"/>
          <w:szCs w:val="24"/>
        </w:rPr>
        <w:t xml:space="preserve"> fondendo molt</w:t>
      </w:r>
      <w:r w:rsidR="00C20DAE">
        <w:rPr>
          <w:rFonts w:ascii="Times New Roman" w:hAnsi="Times New Roman" w:cs="Times New Roman"/>
          <w:sz w:val="24"/>
          <w:szCs w:val="24"/>
        </w:rPr>
        <w:t>i</w:t>
      </w:r>
      <w:r w:rsidRPr="00090845">
        <w:rPr>
          <w:rFonts w:ascii="Times New Roman" w:hAnsi="Times New Roman" w:cs="Times New Roman"/>
          <w:sz w:val="24"/>
          <w:szCs w:val="24"/>
        </w:rPr>
        <w:t xml:space="preserve"> elementi di rete in grandi server industriali standardizzati, switch e storages potranno essere localizzati in Data center, </w:t>
      </w:r>
      <w:r w:rsidR="00C20DAE">
        <w:rPr>
          <w:rFonts w:ascii="Times New Roman" w:hAnsi="Times New Roman" w:cs="Times New Roman"/>
          <w:sz w:val="24"/>
          <w:szCs w:val="24"/>
        </w:rPr>
        <w:t xml:space="preserve">nei </w:t>
      </w:r>
      <w:r w:rsidRPr="00090845">
        <w:rPr>
          <w:rFonts w:ascii="Times New Roman" w:hAnsi="Times New Roman" w:cs="Times New Roman"/>
          <w:sz w:val="24"/>
          <w:szCs w:val="24"/>
        </w:rPr>
        <w:t xml:space="preserve">nodi della rete e nei dispositivi d’utente. Questo permetterebbe di installare nuova componentistica software senza l’utilizzo di altri componenti hardware andando a tagliare costi e rigidità alle vecchie reti di telecomunicazione. Di seguito un’utile figura per comprendere meglio il concetto di rete virtualizzata. </w:t>
      </w:r>
    </w:p>
    <w:p w14:paraId="1A3B6564" w14:textId="77777777" w:rsidR="003278BD" w:rsidRDefault="003278BD" w:rsidP="003278BD">
      <w:pPr>
        <w:keepNext/>
        <w:spacing w:line="360" w:lineRule="auto"/>
        <w:jc w:val="center"/>
      </w:pPr>
      <w:r>
        <w:rPr>
          <w:rFonts w:ascii="Times New Roman" w:hAnsi="Times New Roman" w:cs="Times New Roman"/>
          <w:noProof/>
          <w:sz w:val="24"/>
          <w:szCs w:val="24"/>
          <w:lang w:eastAsia="it-IT"/>
        </w:rPr>
        <w:lastRenderedPageBreak/>
        <w:drawing>
          <wp:inline distT="0" distB="0" distL="0" distR="0" wp14:anchorId="53B30034" wp14:editId="3727A9F1">
            <wp:extent cx="3464293" cy="2650184"/>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twork%20Virtualisation%20Approach%20June%202013%20Large.png"/>
                    <pic:cNvPicPr/>
                  </pic:nvPicPr>
                  <pic:blipFill>
                    <a:blip r:embed="rId16">
                      <a:extLst>
                        <a:ext uri="{28A0092B-C50C-407E-A947-70E740481C1C}">
                          <a14:useLocalDpi xmlns:a14="http://schemas.microsoft.com/office/drawing/2010/main" val="0"/>
                        </a:ext>
                      </a:extLst>
                    </a:blip>
                    <a:stretch>
                      <a:fillRect/>
                    </a:stretch>
                  </pic:blipFill>
                  <pic:spPr>
                    <a:xfrm>
                      <a:off x="0" y="0"/>
                      <a:ext cx="3492456" cy="2671729"/>
                    </a:xfrm>
                    <a:prstGeom prst="rect">
                      <a:avLst/>
                    </a:prstGeom>
                  </pic:spPr>
                </pic:pic>
              </a:graphicData>
            </a:graphic>
          </wp:inline>
        </w:drawing>
      </w:r>
    </w:p>
    <w:p w14:paraId="67CFC582" w14:textId="6767096E" w:rsidR="00C20DAE" w:rsidRPr="003278BD" w:rsidRDefault="003278BD" w:rsidP="003278BD">
      <w:pPr>
        <w:rPr>
          <w:rFonts w:ascii="Times New Roman" w:hAnsi="Times New Roman" w:cs="Times New Roman"/>
          <w:i/>
          <w:sz w:val="24"/>
          <w:szCs w:val="24"/>
        </w:rPr>
      </w:pPr>
      <w:r>
        <w:rPr>
          <w:i/>
        </w:rPr>
        <w:t xml:space="preserve">                             </w:t>
      </w:r>
      <w:r w:rsidRPr="003278BD">
        <w:rPr>
          <w:i/>
        </w:rPr>
        <w:t xml:space="preserve">Figura </w:t>
      </w:r>
      <w:r w:rsidRPr="003278BD">
        <w:rPr>
          <w:i/>
        </w:rPr>
        <w:fldChar w:fldCharType="begin"/>
      </w:r>
      <w:r w:rsidRPr="003278BD">
        <w:rPr>
          <w:i/>
        </w:rPr>
        <w:instrText xml:space="preserve"> SEQ Figura \* ARABIC </w:instrText>
      </w:r>
      <w:r w:rsidRPr="003278BD">
        <w:rPr>
          <w:i/>
        </w:rPr>
        <w:fldChar w:fldCharType="separate"/>
      </w:r>
      <w:r w:rsidR="004D69F1">
        <w:rPr>
          <w:i/>
          <w:noProof/>
        </w:rPr>
        <w:t>7</w:t>
      </w:r>
      <w:r w:rsidRPr="003278BD">
        <w:rPr>
          <w:i/>
        </w:rPr>
        <w:fldChar w:fldCharType="end"/>
      </w:r>
      <w:r w:rsidRPr="003278BD">
        <w:rPr>
          <w:i/>
        </w:rPr>
        <w:t xml:space="preserve">: Vision per la Network </w:t>
      </w:r>
      <w:proofErr w:type="spellStart"/>
      <w:r w:rsidRPr="003278BD">
        <w:rPr>
          <w:i/>
        </w:rPr>
        <w:t>Function</w:t>
      </w:r>
      <w:proofErr w:type="spellEnd"/>
      <w:r w:rsidRPr="003278BD">
        <w:rPr>
          <w:i/>
        </w:rPr>
        <w:t xml:space="preserve"> </w:t>
      </w:r>
      <w:proofErr w:type="spellStart"/>
      <w:r w:rsidRPr="003278BD">
        <w:rPr>
          <w:i/>
        </w:rPr>
        <w:t>Virtualization</w:t>
      </w:r>
      <w:proofErr w:type="spellEnd"/>
    </w:p>
    <w:p w14:paraId="64E1C784" w14:textId="627C0D15" w:rsidR="00165C83" w:rsidRDefault="00DE64BF" w:rsidP="00DE64BF">
      <w:pPr>
        <w:spacing w:line="360" w:lineRule="auto"/>
        <w:jc w:val="both"/>
        <w:rPr>
          <w:rFonts w:ascii="Times New Roman" w:hAnsi="Times New Roman" w:cs="Times New Roman"/>
          <w:sz w:val="24"/>
          <w:szCs w:val="24"/>
        </w:rPr>
      </w:pPr>
      <w:r w:rsidRPr="00090845">
        <w:rPr>
          <w:rFonts w:ascii="Times New Roman" w:hAnsi="Times New Roman" w:cs="Times New Roman"/>
          <w:sz w:val="24"/>
          <w:szCs w:val="24"/>
        </w:rPr>
        <w:t>Nel primo white paper le sfide che si ponevano erano relative a</w:t>
      </w:r>
      <w:r w:rsidR="00CB2619">
        <w:rPr>
          <w:rFonts w:ascii="Times New Roman" w:hAnsi="Times New Roman" w:cs="Times New Roman"/>
          <w:sz w:val="24"/>
          <w:szCs w:val="24"/>
        </w:rPr>
        <w:t>:</w:t>
      </w:r>
      <w:r w:rsidRPr="00090845">
        <w:rPr>
          <w:rFonts w:ascii="Times New Roman" w:hAnsi="Times New Roman" w:cs="Times New Roman"/>
          <w:sz w:val="24"/>
          <w:szCs w:val="24"/>
        </w:rPr>
        <w:t xml:space="preserve"> </w:t>
      </w:r>
      <w:r w:rsidRPr="00090845">
        <w:rPr>
          <w:rFonts w:ascii="Times New Roman" w:hAnsi="Times New Roman" w:cs="Times New Roman"/>
          <w:sz w:val="24"/>
          <w:szCs w:val="24"/>
        </w:rPr>
        <w:br/>
        <w:t>-</w:t>
      </w:r>
      <w:r w:rsidRPr="00090845">
        <w:rPr>
          <w:rFonts w:ascii="Times New Roman" w:hAnsi="Times New Roman" w:cs="Times New Roman"/>
          <w:b/>
          <w:sz w:val="24"/>
          <w:szCs w:val="24"/>
        </w:rPr>
        <w:t xml:space="preserve">Portabilità e interoperabilità. </w:t>
      </w:r>
      <w:r w:rsidRPr="00090845">
        <w:rPr>
          <w:rFonts w:ascii="Times New Roman" w:hAnsi="Times New Roman" w:cs="Times New Roman"/>
          <w:sz w:val="24"/>
          <w:szCs w:val="24"/>
        </w:rPr>
        <w:t xml:space="preserve">La capacità cioè di eseguire applicazioni virtuali in differenti ma standardizzati data center, forniti da differenti </w:t>
      </w:r>
      <w:proofErr w:type="spellStart"/>
      <w:r w:rsidRPr="00090845">
        <w:rPr>
          <w:rFonts w:ascii="Times New Roman" w:hAnsi="Times New Roman" w:cs="Times New Roman"/>
          <w:sz w:val="24"/>
          <w:szCs w:val="24"/>
        </w:rPr>
        <w:t>vendor</w:t>
      </w:r>
      <w:proofErr w:type="spellEnd"/>
      <w:r w:rsidRPr="00090845">
        <w:rPr>
          <w:rFonts w:ascii="Times New Roman" w:hAnsi="Times New Roman" w:cs="Times New Roman"/>
          <w:sz w:val="24"/>
          <w:szCs w:val="24"/>
        </w:rPr>
        <w:t xml:space="preserve"> per differenti operatori. Definire quindi un’unica interfaccia che disaccoppi chiaramente le istanze software dall’hardware sottostante. La portabilità permette anche agli operatori la libertà di ottimizzare l’allocazione delle risorse delle applicazioni virtuali senza vincoli</w:t>
      </w:r>
      <w:r w:rsidR="00165C83">
        <w:rPr>
          <w:rFonts w:ascii="Times New Roman" w:hAnsi="Times New Roman" w:cs="Times New Roman"/>
          <w:sz w:val="24"/>
          <w:szCs w:val="24"/>
        </w:rPr>
        <w:t>.</w:t>
      </w:r>
      <w:r w:rsidRPr="00090845">
        <w:rPr>
          <w:rFonts w:ascii="Times New Roman" w:hAnsi="Times New Roman" w:cs="Times New Roman"/>
          <w:sz w:val="24"/>
          <w:szCs w:val="24"/>
        </w:rPr>
        <w:br/>
        <w:t>-</w:t>
      </w:r>
      <w:r w:rsidRPr="00090845">
        <w:rPr>
          <w:rFonts w:ascii="Times New Roman" w:hAnsi="Times New Roman" w:cs="Times New Roman"/>
          <w:b/>
          <w:sz w:val="24"/>
          <w:szCs w:val="24"/>
        </w:rPr>
        <w:t xml:space="preserve">Migrazione, coesistenza e compatibilità con piattaforme esistenti. </w:t>
      </w:r>
      <w:r w:rsidRPr="00090845">
        <w:rPr>
          <w:rFonts w:ascii="Times New Roman" w:hAnsi="Times New Roman" w:cs="Times New Roman"/>
          <w:sz w:val="24"/>
          <w:szCs w:val="24"/>
        </w:rPr>
        <w:t xml:space="preserve">L’NFV deve coesistere con gli apparati di rete gia esistenti, deve essere compatibile con i sistemi di management della rete, con gli </w:t>
      </w:r>
      <w:proofErr w:type="spellStart"/>
      <w:r w:rsidRPr="00090845">
        <w:rPr>
          <w:rFonts w:ascii="Times New Roman" w:hAnsi="Times New Roman" w:cs="Times New Roman"/>
          <w:sz w:val="24"/>
          <w:szCs w:val="24"/>
        </w:rPr>
        <w:t>operation</w:t>
      </w:r>
      <w:proofErr w:type="spellEnd"/>
      <w:r w:rsidRPr="00090845">
        <w:rPr>
          <w:rFonts w:ascii="Times New Roman" w:hAnsi="Times New Roman" w:cs="Times New Roman"/>
          <w:sz w:val="24"/>
          <w:szCs w:val="24"/>
        </w:rPr>
        <w:t xml:space="preserve"> support system, con i sistemi di stazioni base e con i sistemi informatici di orchestrazione gia esistenti. Deve riuscire a lavorare in un ambiente ibrido che contempla sia applicativi basati su rete fisica sia applicativi su rete virtuale.</w:t>
      </w:r>
    </w:p>
    <w:p w14:paraId="44E65093" w14:textId="426146EB" w:rsidR="00DE64BF" w:rsidRDefault="00DE64BF" w:rsidP="00DE64BF">
      <w:pPr>
        <w:spacing w:line="360" w:lineRule="auto"/>
        <w:jc w:val="both"/>
        <w:rPr>
          <w:rFonts w:ascii="Times New Roman" w:hAnsi="Times New Roman" w:cs="Times New Roman"/>
          <w:sz w:val="24"/>
          <w:szCs w:val="24"/>
        </w:rPr>
      </w:pPr>
      <w:r w:rsidRPr="00090845">
        <w:rPr>
          <w:rFonts w:ascii="Times New Roman" w:hAnsi="Times New Roman" w:cs="Times New Roman"/>
          <w:sz w:val="24"/>
          <w:szCs w:val="24"/>
        </w:rPr>
        <w:t>-</w:t>
      </w:r>
      <w:r w:rsidRPr="00090845">
        <w:rPr>
          <w:rFonts w:ascii="Times New Roman" w:hAnsi="Times New Roman" w:cs="Times New Roman"/>
          <w:b/>
          <w:sz w:val="24"/>
          <w:szCs w:val="24"/>
        </w:rPr>
        <w:t>Gestione e orchestrazione</w:t>
      </w:r>
      <w:r w:rsidRPr="00090845">
        <w:rPr>
          <w:rFonts w:ascii="Times New Roman" w:hAnsi="Times New Roman" w:cs="Times New Roman"/>
          <w:sz w:val="24"/>
          <w:szCs w:val="24"/>
        </w:rPr>
        <w:t>. Deve essere garantita un’architettura per la gestione e l’orchestrazione che permetta di sfruttare l’opportunità data dalla virtualizzazione in termini di flessibilità assicurata dall’ambiente virtuale standardizzato. Questo permette di ridurre i costi per implementare le tecnologie all’interno di una rete operativa gia sviluppata.</w:t>
      </w:r>
      <w:r w:rsidRPr="00090845">
        <w:rPr>
          <w:rFonts w:ascii="Times New Roman" w:hAnsi="Times New Roman" w:cs="Times New Roman"/>
          <w:sz w:val="24"/>
          <w:szCs w:val="24"/>
        </w:rPr>
        <w:br/>
        <w:t>-</w:t>
      </w:r>
      <w:r w:rsidRPr="00090845">
        <w:rPr>
          <w:rFonts w:ascii="Times New Roman" w:hAnsi="Times New Roman" w:cs="Times New Roman"/>
          <w:b/>
          <w:sz w:val="24"/>
          <w:szCs w:val="24"/>
        </w:rPr>
        <w:t xml:space="preserve">Automation. </w:t>
      </w:r>
      <w:r w:rsidRPr="00090845">
        <w:rPr>
          <w:rFonts w:ascii="Times New Roman" w:hAnsi="Times New Roman" w:cs="Times New Roman"/>
          <w:sz w:val="24"/>
          <w:szCs w:val="24"/>
        </w:rPr>
        <w:t>I processi virtuali devono essere automatizzati per garantire il successo dell’implementazione.</w:t>
      </w:r>
      <w:r w:rsidRPr="00090845">
        <w:rPr>
          <w:rFonts w:ascii="Times New Roman" w:hAnsi="Times New Roman" w:cs="Times New Roman"/>
          <w:sz w:val="24"/>
          <w:szCs w:val="24"/>
        </w:rPr>
        <w:br/>
      </w:r>
      <w:r w:rsidRPr="00090845">
        <w:rPr>
          <w:rFonts w:ascii="Times New Roman" w:hAnsi="Times New Roman" w:cs="Times New Roman"/>
          <w:sz w:val="24"/>
          <w:szCs w:val="24"/>
        </w:rPr>
        <w:lastRenderedPageBreak/>
        <w:t>-</w:t>
      </w:r>
      <w:r w:rsidRPr="00090845">
        <w:rPr>
          <w:rFonts w:ascii="Times New Roman" w:hAnsi="Times New Roman" w:cs="Times New Roman"/>
          <w:b/>
          <w:sz w:val="24"/>
          <w:szCs w:val="24"/>
        </w:rPr>
        <w:t xml:space="preserve">Sicurezza e resilienza. </w:t>
      </w:r>
      <w:r w:rsidRPr="00090845">
        <w:rPr>
          <w:rFonts w:ascii="Times New Roman" w:hAnsi="Times New Roman" w:cs="Times New Roman"/>
          <w:sz w:val="24"/>
          <w:szCs w:val="24"/>
        </w:rPr>
        <w:t xml:space="preserve">La sicurezza di una rete virtualizzata deve garantire almeno la sicurezza di una rete fisica agli operatori di rete, dando agli stessi gli strumenti per gestire il proprio </w:t>
      </w:r>
      <w:proofErr w:type="spellStart"/>
      <w:r w:rsidRPr="00090845">
        <w:rPr>
          <w:rFonts w:ascii="Times New Roman" w:hAnsi="Times New Roman" w:cs="Times New Roman"/>
          <w:sz w:val="24"/>
          <w:szCs w:val="24"/>
        </w:rPr>
        <w:t>Hypervisor</w:t>
      </w:r>
      <w:proofErr w:type="spellEnd"/>
      <w:r w:rsidRPr="00090845">
        <w:rPr>
          <w:rFonts w:ascii="Times New Roman" w:hAnsi="Times New Roman" w:cs="Times New Roman"/>
          <w:sz w:val="24"/>
          <w:szCs w:val="24"/>
        </w:rPr>
        <w:t>. La resilienza invece deve essere garantita da un processo automatico, che permetta di re-instaurare la comunicazione dopo un guasto.</w:t>
      </w:r>
      <w:r w:rsidRPr="00090845">
        <w:rPr>
          <w:rFonts w:ascii="Times New Roman" w:hAnsi="Times New Roman" w:cs="Times New Roman"/>
          <w:sz w:val="24"/>
          <w:szCs w:val="24"/>
        </w:rPr>
        <w:br/>
        <w:t>-</w:t>
      </w:r>
      <w:r w:rsidRPr="00090845">
        <w:rPr>
          <w:rFonts w:ascii="Times New Roman" w:hAnsi="Times New Roman" w:cs="Times New Roman"/>
          <w:b/>
          <w:sz w:val="24"/>
          <w:szCs w:val="24"/>
        </w:rPr>
        <w:t xml:space="preserve">Stabilità. </w:t>
      </w:r>
      <w:r w:rsidRPr="00090845">
        <w:rPr>
          <w:rFonts w:ascii="Times New Roman" w:hAnsi="Times New Roman" w:cs="Times New Roman"/>
          <w:b/>
          <w:sz w:val="24"/>
          <w:szCs w:val="24"/>
        </w:rPr>
        <w:br/>
        <w:t xml:space="preserve">-Semplicità. </w:t>
      </w:r>
      <w:r w:rsidRPr="00090845">
        <w:rPr>
          <w:rFonts w:ascii="Times New Roman" w:hAnsi="Times New Roman" w:cs="Times New Roman"/>
          <w:sz w:val="24"/>
          <w:szCs w:val="24"/>
        </w:rPr>
        <w:t>Deve essere garantita semplicità di gestione della rete, la possibilità di semplificare le piattaforme di rete troppo complesse e i sistemi di supporto.</w:t>
      </w:r>
    </w:p>
    <w:p w14:paraId="28EA849B" w14:textId="47EE02FA" w:rsidR="000B1321" w:rsidRDefault="000B1321" w:rsidP="00DE64BF">
      <w:pPr>
        <w:spacing w:line="360" w:lineRule="auto"/>
        <w:jc w:val="both"/>
        <w:rPr>
          <w:rFonts w:ascii="Times New Roman" w:hAnsi="Times New Roman" w:cs="Times New Roman"/>
          <w:sz w:val="24"/>
          <w:szCs w:val="24"/>
        </w:rPr>
      </w:pPr>
    </w:p>
    <w:p w14:paraId="65DB9D6E" w14:textId="08531D42" w:rsidR="000B1321" w:rsidRPr="000B1321" w:rsidRDefault="000B1321" w:rsidP="000B1321">
      <w:pPr>
        <w:spacing w:line="360" w:lineRule="auto"/>
        <w:jc w:val="both"/>
        <w:rPr>
          <w:rFonts w:ascii="Times New Roman" w:hAnsi="Times New Roman" w:cs="Times New Roman"/>
          <w:sz w:val="24"/>
          <w:szCs w:val="24"/>
        </w:rPr>
      </w:pPr>
      <w:r w:rsidRPr="000B1321">
        <w:rPr>
          <w:rFonts w:ascii="Times New Roman" w:hAnsi="Times New Roman" w:cs="Times New Roman"/>
          <w:sz w:val="24"/>
          <w:szCs w:val="24"/>
        </w:rPr>
        <w:t>La struttura di NFV si compone di tre componenti principal</w:t>
      </w:r>
      <w:r w:rsidR="00A65762">
        <w:rPr>
          <w:rFonts w:ascii="Times New Roman" w:hAnsi="Times New Roman" w:cs="Times New Roman"/>
          <w:sz w:val="24"/>
          <w:szCs w:val="24"/>
        </w:rPr>
        <w:t>i.</w:t>
      </w:r>
    </w:p>
    <w:p w14:paraId="3533755B" w14:textId="3F6691BC" w:rsidR="000B1321" w:rsidRPr="00A65762" w:rsidRDefault="000B1321" w:rsidP="00A65762">
      <w:pPr>
        <w:pStyle w:val="Paragrafoelenco"/>
        <w:numPr>
          <w:ilvl w:val="0"/>
          <w:numId w:val="11"/>
        </w:numPr>
        <w:spacing w:line="360" w:lineRule="auto"/>
        <w:jc w:val="both"/>
        <w:rPr>
          <w:rFonts w:ascii="Times New Roman" w:hAnsi="Times New Roman" w:cs="Times New Roman"/>
          <w:sz w:val="24"/>
          <w:szCs w:val="24"/>
        </w:rPr>
      </w:pPr>
      <w:proofErr w:type="spellStart"/>
      <w:r w:rsidRPr="00A65762">
        <w:rPr>
          <w:rFonts w:ascii="Times New Roman" w:hAnsi="Times New Roman" w:cs="Times New Roman"/>
          <w:sz w:val="24"/>
          <w:szCs w:val="24"/>
        </w:rPr>
        <w:t>Virtualized</w:t>
      </w:r>
      <w:proofErr w:type="spellEnd"/>
      <w:r w:rsidRPr="00A65762">
        <w:rPr>
          <w:rFonts w:ascii="Times New Roman" w:hAnsi="Times New Roman" w:cs="Times New Roman"/>
          <w:sz w:val="24"/>
          <w:szCs w:val="24"/>
        </w:rPr>
        <w:t xml:space="preserve"> network </w:t>
      </w:r>
      <w:proofErr w:type="spellStart"/>
      <w:r w:rsidRPr="00A65762">
        <w:rPr>
          <w:rFonts w:ascii="Times New Roman" w:hAnsi="Times New Roman" w:cs="Times New Roman"/>
          <w:sz w:val="24"/>
          <w:szCs w:val="24"/>
        </w:rPr>
        <w:t>functions</w:t>
      </w:r>
      <w:proofErr w:type="spellEnd"/>
      <w:r w:rsidRPr="00A65762">
        <w:rPr>
          <w:rFonts w:ascii="Times New Roman" w:hAnsi="Times New Roman" w:cs="Times New Roman"/>
          <w:sz w:val="24"/>
          <w:szCs w:val="24"/>
        </w:rPr>
        <w:t xml:space="preserve"> (</w:t>
      </w:r>
      <w:proofErr w:type="spellStart"/>
      <w:r w:rsidRPr="00A65762">
        <w:rPr>
          <w:rFonts w:ascii="Times New Roman" w:hAnsi="Times New Roman" w:cs="Times New Roman"/>
          <w:sz w:val="24"/>
          <w:szCs w:val="24"/>
        </w:rPr>
        <w:t>VNFs</w:t>
      </w:r>
      <w:proofErr w:type="spellEnd"/>
      <w:r w:rsidRPr="00A65762">
        <w:rPr>
          <w:rFonts w:ascii="Times New Roman" w:hAnsi="Times New Roman" w:cs="Times New Roman"/>
          <w:sz w:val="24"/>
          <w:szCs w:val="24"/>
        </w:rPr>
        <w:t>): sono le implementazioni software di funzioni di rete che possono essere rilasciate su un'infrastruttura NFV (NFVI)</w:t>
      </w:r>
    </w:p>
    <w:p w14:paraId="1229E938" w14:textId="7CD1AE48" w:rsidR="000B1321" w:rsidRPr="00A65762" w:rsidRDefault="000B1321" w:rsidP="00A65762">
      <w:pPr>
        <w:pStyle w:val="Paragrafoelenco"/>
        <w:numPr>
          <w:ilvl w:val="0"/>
          <w:numId w:val="11"/>
        </w:numPr>
        <w:spacing w:line="360" w:lineRule="auto"/>
        <w:jc w:val="both"/>
        <w:rPr>
          <w:rFonts w:ascii="Times New Roman" w:hAnsi="Times New Roman" w:cs="Times New Roman"/>
          <w:sz w:val="24"/>
          <w:szCs w:val="24"/>
        </w:rPr>
      </w:pPr>
      <w:r w:rsidRPr="00A65762">
        <w:rPr>
          <w:rFonts w:ascii="Times New Roman" w:hAnsi="Times New Roman" w:cs="Times New Roman"/>
          <w:sz w:val="24"/>
          <w:szCs w:val="24"/>
        </w:rPr>
        <w:t xml:space="preserve">Network </w:t>
      </w:r>
      <w:proofErr w:type="spellStart"/>
      <w:r w:rsidRPr="00A65762">
        <w:rPr>
          <w:rFonts w:ascii="Times New Roman" w:hAnsi="Times New Roman" w:cs="Times New Roman"/>
          <w:sz w:val="24"/>
          <w:szCs w:val="24"/>
        </w:rPr>
        <w:t>functions</w:t>
      </w:r>
      <w:proofErr w:type="spellEnd"/>
      <w:r w:rsidRPr="00A65762">
        <w:rPr>
          <w:rFonts w:ascii="Times New Roman" w:hAnsi="Times New Roman" w:cs="Times New Roman"/>
          <w:sz w:val="24"/>
          <w:szCs w:val="24"/>
        </w:rPr>
        <w:t xml:space="preserve"> </w:t>
      </w:r>
      <w:proofErr w:type="spellStart"/>
      <w:r w:rsidRPr="00A65762">
        <w:rPr>
          <w:rFonts w:ascii="Times New Roman" w:hAnsi="Times New Roman" w:cs="Times New Roman"/>
          <w:sz w:val="24"/>
          <w:szCs w:val="24"/>
        </w:rPr>
        <w:t>virtualization</w:t>
      </w:r>
      <w:proofErr w:type="spellEnd"/>
      <w:r w:rsidRPr="00A65762">
        <w:rPr>
          <w:rFonts w:ascii="Times New Roman" w:hAnsi="Times New Roman" w:cs="Times New Roman"/>
          <w:sz w:val="24"/>
          <w:szCs w:val="24"/>
        </w:rPr>
        <w:t xml:space="preserve"> </w:t>
      </w:r>
      <w:proofErr w:type="spellStart"/>
      <w:r w:rsidRPr="00A65762">
        <w:rPr>
          <w:rFonts w:ascii="Times New Roman" w:hAnsi="Times New Roman" w:cs="Times New Roman"/>
          <w:sz w:val="24"/>
          <w:szCs w:val="24"/>
        </w:rPr>
        <w:t>infrastructure</w:t>
      </w:r>
      <w:proofErr w:type="spellEnd"/>
      <w:r w:rsidRPr="00A65762">
        <w:rPr>
          <w:rFonts w:ascii="Times New Roman" w:hAnsi="Times New Roman" w:cs="Times New Roman"/>
          <w:sz w:val="24"/>
          <w:szCs w:val="24"/>
        </w:rPr>
        <w:t xml:space="preserve"> (NFVI): è il complesso di tutte le componenti hardware e software che costituiscono l'ambiente in cui le </w:t>
      </w:r>
      <w:proofErr w:type="spellStart"/>
      <w:r w:rsidRPr="00A65762">
        <w:rPr>
          <w:rFonts w:ascii="Times New Roman" w:hAnsi="Times New Roman" w:cs="Times New Roman"/>
          <w:sz w:val="24"/>
          <w:szCs w:val="24"/>
        </w:rPr>
        <w:t>VNFs</w:t>
      </w:r>
      <w:proofErr w:type="spellEnd"/>
      <w:r w:rsidRPr="00A65762">
        <w:rPr>
          <w:rFonts w:ascii="Times New Roman" w:hAnsi="Times New Roman" w:cs="Times New Roman"/>
          <w:sz w:val="24"/>
          <w:szCs w:val="24"/>
        </w:rPr>
        <w:t xml:space="preserve"> sono rilasciate. L'infrastruttura NFV può essere implementata su postazioni fisicamente disgiunte; la rete che fornisce la connettività tra tali postazioni è essa stessa parte dell'Infrastruttura NFV.</w:t>
      </w:r>
    </w:p>
    <w:p w14:paraId="6CE4D5EB" w14:textId="3067FC0A" w:rsidR="000B1321" w:rsidRPr="00A65762" w:rsidRDefault="000B1321" w:rsidP="00A65762">
      <w:pPr>
        <w:pStyle w:val="Paragrafoelenco"/>
        <w:numPr>
          <w:ilvl w:val="0"/>
          <w:numId w:val="11"/>
        </w:numPr>
        <w:spacing w:line="360" w:lineRule="auto"/>
        <w:jc w:val="both"/>
        <w:rPr>
          <w:rFonts w:ascii="Times New Roman" w:hAnsi="Times New Roman" w:cs="Times New Roman"/>
          <w:sz w:val="24"/>
          <w:szCs w:val="24"/>
        </w:rPr>
      </w:pPr>
      <w:r w:rsidRPr="00A65762">
        <w:rPr>
          <w:rFonts w:ascii="Times New Roman" w:hAnsi="Times New Roman" w:cs="Times New Roman"/>
          <w:sz w:val="24"/>
          <w:szCs w:val="24"/>
        </w:rPr>
        <w:t xml:space="preserve">Network </w:t>
      </w:r>
      <w:proofErr w:type="spellStart"/>
      <w:r w:rsidRPr="00A65762">
        <w:rPr>
          <w:rFonts w:ascii="Times New Roman" w:hAnsi="Times New Roman" w:cs="Times New Roman"/>
          <w:sz w:val="24"/>
          <w:szCs w:val="24"/>
        </w:rPr>
        <w:t>functions</w:t>
      </w:r>
      <w:proofErr w:type="spellEnd"/>
      <w:r w:rsidRPr="00A65762">
        <w:rPr>
          <w:rFonts w:ascii="Times New Roman" w:hAnsi="Times New Roman" w:cs="Times New Roman"/>
          <w:sz w:val="24"/>
          <w:szCs w:val="24"/>
        </w:rPr>
        <w:t xml:space="preserve"> </w:t>
      </w:r>
      <w:proofErr w:type="spellStart"/>
      <w:r w:rsidRPr="00A65762">
        <w:rPr>
          <w:rFonts w:ascii="Times New Roman" w:hAnsi="Times New Roman" w:cs="Times New Roman"/>
          <w:sz w:val="24"/>
          <w:szCs w:val="24"/>
        </w:rPr>
        <w:t>virtualization</w:t>
      </w:r>
      <w:proofErr w:type="spellEnd"/>
      <w:r w:rsidRPr="00A65762">
        <w:rPr>
          <w:rFonts w:ascii="Times New Roman" w:hAnsi="Times New Roman" w:cs="Times New Roman"/>
          <w:sz w:val="24"/>
          <w:szCs w:val="24"/>
        </w:rPr>
        <w:t xml:space="preserve"> management and </w:t>
      </w:r>
      <w:proofErr w:type="spellStart"/>
      <w:r w:rsidRPr="00A65762">
        <w:rPr>
          <w:rFonts w:ascii="Times New Roman" w:hAnsi="Times New Roman" w:cs="Times New Roman"/>
          <w:sz w:val="24"/>
          <w:szCs w:val="24"/>
        </w:rPr>
        <w:t>orchestration</w:t>
      </w:r>
      <w:proofErr w:type="spellEnd"/>
      <w:r w:rsidRPr="00A65762">
        <w:rPr>
          <w:rFonts w:ascii="Times New Roman" w:hAnsi="Times New Roman" w:cs="Times New Roman"/>
          <w:sz w:val="24"/>
          <w:szCs w:val="24"/>
        </w:rPr>
        <w:t xml:space="preserve"> </w:t>
      </w:r>
      <w:proofErr w:type="spellStart"/>
      <w:r w:rsidRPr="00A65762">
        <w:rPr>
          <w:rFonts w:ascii="Times New Roman" w:hAnsi="Times New Roman" w:cs="Times New Roman"/>
          <w:sz w:val="24"/>
          <w:szCs w:val="24"/>
        </w:rPr>
        <w:t>architectural</w:t>
      </w:r>
      <w:proofErr w:type="spellEnd"/>
      <w:r w:rsidRPr="00A65762">
        <w:rPr>
          <w:rFonts w:ascii="Times New Roman" w:hAnsi="Times New Roman" w:cs="Times New Roman"/>
          <w:sz w:val="24"/>
          <w:szCs w:val="24"/>
        </w:rPr>
        <w:t xml:space="preserve"> framework (NFV-MANO</w:t>
      </w:r>
      <w:r w:rsidR="00A65762">
        <w:rPr>
          <w:rFonts w:ascii="Times New Roman" w:hAnsi="Times New Roman" w:cs="Times New Roman"/>
          <w:sz w:val="24"/>
          <w:szCs w:val="24"/>
        </w:rPr>
        <w:t xml:space="preserve"> </w:t>
      </w:r>
      <w:proofErr w:type="spellStart"/>
      <w:r w:rsidRPr="00A65762">
        <w:rPr>
          <w:rFonts w:ascii="Times New Roman" w:hAnsi="Times New Roman" w:cs="Times New Roman"/>
          <w:sz w:val="24"/>
          <w:szCs w:val="24"/>
        </w:rPr>
        <w:t>Architectural</w:t>
      </w:r>
      <w:proofErr w:type="spellEnd"/>
      <w:r w:rsidRPr="00A65762">
        <w:rPr>
          <w:rFonts w:ascii="Times New Roman" w:hAnsi="Times New Roman" w:cs="Times New Roman"/>
          <w:sz w:val="24"/>
          <w:szCs w:val="24"/>
        </w:rPr>
        <w:t xml:space="preserve"> Framework): è l'insieme di tutti i blocchi funzionali, dei repository usati da tali blocchi, e dei riferimenti e delle interfacce attraverso cui i blocchi funzionali scambiano informazioni al fine di gestire ed orchestrare NFVI e </w:t>
      </w:r>
      <w:proofErr w:type="spellStart"/>
      <w:r w:rsidRPr="00A65762">
        <w:rPr>
          <w:rFonts w:ascii="Times New Roman" w:hAnsi="Times New Roman" w:cs="Times New Roman"/>
          <w:sz w:val="24"/>
          <w:szCs w:val="24"/>
        </w:rPr>
        <w:t>VNFs</w:t>
      </w:r>
      <w:proofErr w:type="spellEnd"/>
      <w:r w:rsidRPr="00A65762">
        <w:rPr>
          <w:rFonts w:ascii="Times New Roman" w:hAnsi="Times New Roman" w:cs="Times New Roman"/>
          <w:sz w:val="24"/>
          <w:szCs w:val="24"/>
        </w:rPr>
        <w:t>.</w:t>
      </w:r>
    </w:p>
    <w:p w14:paraId="10F51467" w14:textId="5A286EAB" w:rsidR="000B1321" w:rsidRDefault="000B1321" w:rsidP="000B1321">
      <w:pPr>
        <w:spacing w:line="360" w:lineRule="auto"/>
        <w:jc w:val="both"/>
        <w:rPr>
          <w:rFonts w:ascii="Times New Roman" w:hAnsi="Times New Roman" w:cs="Times New Roman"/>
          <w:sz w:val="24"/>
          <w:szCs w:val="24"/>
        </w:rPr>
      </w:pPr>
      <w:r w:rsidRPr="000B1321">
        <w:rPr>
          <w:rFonts w:ascii="Times New Roman" w:hAnsi="Times New Roman" w:cs="Times New Roman"/>
          <w:sz w:val="24"/>
          <w:szCs w:val="24"/>
        </w:rPr>
        <w:t>I blocchi costitutivi sia di NFVI che di NFV-MANO rappresentano la piattaforma NFV. Nel ruolo di NFVI, essa consiste nelle risorse fisiche e virtuali di elaborazione e memorizzazione e nel software di virtualizzazione che opera su un controller hardware. La piattaforma NFV implementa funzionalità carrier grade per rispondere alle necessità delle reti pubbliche: gestire e monitorare i servizi della piattaforma, porre rimedio ai guasti e garantire requisiti di sicurezza.</w:t>
      </w:r>
    </w:p>
    <w:p w14:paraId="5C2A7B1F" w14:textId="77777777" w:rsidR="000B1321" w:rsidRDefault="000B1321">
      <w:pPr>
        <w:rPr>
          <w:rFonts w:ascii="Times New Roman" w:hAnsi="Times New Roman" w:cs="Times New Roman"/>
          <w:sz w:val="24"/>
          <w:szCs w:val="24"/>
        </w:rPr>
      </w:pPr>
      <w:r>
        <w:rPr>
          <w:rFonts w:ascii="Times New Roman" w:hAnsi="Times New Roman" w:cs="Times New Roman"/>
          <w:sz w:val="24"/>
          <w:szCs w:val="24"/>
        </w:rPr>
        <w:br w:type="page"/>
      </w:r>
    </w:p>
    <w:p w14:paraId="5AEDCBE2" w14:textId="101749E5" w:rsidR="00070E80" w:rsidRDefault="00070E80" w:rsidP="00070E80">
      <w:pPr>
        <w:pStyle w:val="Titolo3"/>
        <w:rPr>
          <w:rFonts w:ascii="Times New Roman" w:hAnsi="Times New Roman" w:cs="Times New Roman"/>
          <w:color w:val="auto"/>
        </w:rPr>
      </w:pPr>
      <w:bookmarkStart w:id="8" w:name="_Toc5982609"/>
      <w:r w:rsidRPr="00070E80">
        <w:rPr>
          <w:rFonts w:ascii="Times New Roman" w:hAnsi="Times New Roman" w:cs="Times New Roman"/>
          <w:color w:val="auto"/>
        </w:rPr>
        <w:lastRenderedPageBreak/>
        <w:t xml:space="preserve">1.2.2 Software </w:t>
      </w:r>
      <w:proofErr w:type="spellStart"/>
      <w:r w:rsidRPr="00070E80">
        <w:rPr>
          <w:rFonts w:ascii="Times New Roman" w:hAnsi="Times New Roman" w:cs="Times New Roman"/>
          <w:color w:val="auto"/>
        </w:rPr>
        <w:t>Defined</w:t>
      </w:r>
      <w:proofErr w:type="spellEnd"/>
      <w:r w:rsidRPr="00070E80">
        <w:rPr>
          <w:rFonts w:ascii="Times New Roman" w:hAnsi="Times New Roman" w:cs="Times New Roman"/>
          <w:color w:val="auto"/>
        </w:rPr>
        <w:t xml:space="preserve"> Networking</w:t>
      </w:r>
      <w:bookmarkEnd w:id="8"/>
    </w:p>
    <w:p w14:paraId="687A9368" w14:textId="47D8956A" w:rsidR="00070E80" w:rsidRDefault="00070E80" w:rsidP="00070E80"/>
    <w:p w14:paraId="5AE8EB82" w14:textId="4FE7091E" w:rsidR="009133ED" w:rsidRPr="00DC06D0" w:rsidRDefault="00567440" w:rsidP="00567440">
      <w:pPr>
        <w:spacing w:line="360" w:lineRule="auto"/>
        <w:rPr>
          <w:rFonts w:ascii="Times New Roman" w:hAnsi="Times New Roman" w:cs="Times New Roman"/>
          <w:sz w:val="24"/>
          <w:szCs w:val="24"/>
        </w:rPr>
      </w:pPr>
      <w:r w:rsidRPr="00DC06D0">
        <w:rPr>
          <w:rFonts w:ascii="Times New Roman" w:hAnsi="Times New Roman" w:cs="Times New Roman"/>
          <w:color w:val="222222"/>
          <w:sz w:val="24"/>
          <w:szCs w:val="24"/>
          <w:shd w:val="clear" w:color="auto" w:fill="FFFFFF"/>
        </w:rPr>
        <w:t>La tecnologia </w:t>
      </w:r>
      <w:r w:rsidRPr="00DC06D0">
        <w:rPr>
          <w:rFonts w:ascii="Times New Roman" w:hAnsi="Times New Roman" w:cs="Times New Roman"/>
          <w:bCs/>
          <w:color w:val="222222"/>
          <w:sz w:val="24"/>
          <w:szCs w:val="24"/>
          <w:shd w:val="clear" w:color="auto" w:fill="FFFFFF"/>
        </w:rPr>
        <w:t>Software-</w:t>
      </w:r>
      <w:proofErr w:type="spellStart"/>
      <w:r w:rsidRPr="00DC06D0">
        <w:rPr>
          <w:rFonts w:ascii="Times New Roman" w:hAnsi="Times New Roman" w:cs="Times New Roman"/>
          <w:bCs/>
          <w:color w:val="222222"/>
          <w:sz w:val="24"/>
          <w:szCs w:val="24"/>
          <w:shd w:val="clear" w:color="auto" w:fill="FFFFFF"/>
        </w:rPr>
        <w:t>defined</w:t>
      </w:r>
      <w:proofErr w:type="spellEnd"/>
      <w:r w:rsidRPr="00DC06D0">
        <w:rPr>
          <w:rFonts w:ascii="Times New Roman" w:hAnsi="Times New Roman" w:cs="Times New Roman"/>
          <w:bCs/>
          <w:color w:val="222222"/>
          <w:sz w:val="24"/>
          <w:szCs w:val="24"/>
          <w:shd w:val="clear" w:color="auto" w:fill="FFFFFF"/>
        </w:rPr>
        <w:t xml:space="preserve"> networking</w:t>
      </w:r>
      <w:r w:rsidRPr="00DC06D0">
        <w:rPr>
          <w:rFonts w:ascii="Times New Roman" w:hAnsi="Times New Roman" w:cs="Times New Roman"/>
          <w:color w:val="222222"/>
          <w:sz w:val="24"/>
          <w:szCs w:val="24"/>
          <w:shd w:val="clear" w:color="auto" w:fill="FFFFFF"/>
        </w:rPr>
        <w:t> (</w:t>
      </w:r>
      <w:r w:rsidRPr="00DC06D0">
        <w:rPr>
          <w:rFonts w:ascii="Times New Roman" w:hAnsi="Times New Roman" w:cs="Times New Roman"/>
          <w:bCs/>
          <w:color w:val="222222"/>
          <w:sz w:val="24"/>
          <w:szCs w:val="24"/>
          <w:shd w:val="clear" w:color="auto" w:fill="FFFFFF"/>
        </w:rPr>
        <w:t>SDN</w:t>
      </w:r>
      <w:r w:rsidRPr="00DC06D0">
        <w:rPr>
          <w:rFonts w:ascii="Times New Roman" w:hAnsi="Times New Roman" w:cs="Times New Roman"/>
          <w:color w:val="222222"/>
          <w:sz w:val="24"/>
          <w:szCs w:val="24"/>
          <w:shd w:val="clear" w:color="auto" w:fill="FFFFFF"/>
        </w:rPr>
        <w:t>) costituisce un nuovo approccio</w:t>
      </w:r>
      <w:r w:rsidR="00BF5473" w:rsidRPr="00DC06D0">
        <w:rPr>
          <w:rFonts w:ascii="Times New Roman" w:hAnsi="Times New Roman" w:cs="Times New Roman"/>
          <w:color w:val="222222"/>
          <w:sz w:val="24"/>
          <w:szCs w:val="24"/>
          <w:shd w:val="clear" w:color="auto" w:fill="FFFFFF"/>
        </w:rPr>
        <w:t xml:space="preserve"> alle architetture di rete</w:t>
      </w:r>
      <w:r w:rsidRPr="00DC06D0">
        <w:rPr>
          <w:rFonts w:ascii="Times New Roman" w:hAnsi="Times New Roman" w:cs="Times New Roman"/>
          <w:color w:val="222222"/>
          <w:sz w:val="24"/>
          <w:szCs w:val="24"/>
          <w:shd w:val="clear" w:color="auto" w:fill="FFFFFF"/>
        </w:rPr>
        <w:t xml:space="preserve"> in ottica</w:t>
      </w:r>
      <w:r w:rsidR="00BF5473" w:rsidRPr="00DC06D0">
        <w:rPr>
          <w:rFonts w:ascii="Times New Roman" w:hAnsi="Times New Roman" w:cs="Times New Roman"/>
          <w:color w:val="222222"/>
          <w:sz w:val="24"/>
          <w:szCs w:val="24"/>
          <w:shd w:val="clear" w:color="auto" w:fill="FFFFFF"/>
        </w:rPr>
        <w:t xml:space="preserve"> cloud computing.</w:t>
      </w:r>
      <w:r w:rsidRPr="00DC06D0">
        <w:rPr>
          <w:rFonts w:ascii="Times New Roman" w:hAnsi="Times New Roman" w:cs="Times New Roman"/>
          <w:color w:val="222222"/>
          <w:sz w:val="24"/>
          <w:szCs w:val="24"/>
          <w:shd w:val="clear" w:color="auto" w:fill="FFFFFF"/>
        </w:rPr>
        <w:t xml:space="preserve"> </w:t>
      </w:r>
      <w:r w:rsidR="00BF5473" w:rsidRPr="00DC06D0">
        <w:rPr>
          <w:rFonts w:ascii="Times New Roman" w:hAnsi="Times New Roman" w:cs="Times New Roman"/>
          <w:color w:val="222222"/>
          <w:sz w:val="24"/>
          <w:szCs w:val="24"/>
          <w:shd w:val="clear" w:color="auto" w:fill="FFFFFF"/>
        </w:rPr>
        <w:t>I suoi punti di forza principali sono la facilità</w:t>
      </w:r>
      <w:r w:rsidRPr="00DC06D0">
        <w:rPr>
          <w:rFonts w:ascii="Times New Roman" w:hAnsi="Times New Roman" w:cs="Times New Roman"/>
          <w:color w:val="222222"/>
          <w:sz w:val="24"/>
          <w:szCs w:val="24"/>
          <w:shd w:val="clear" w:color="auto" w:fill="FFFFFF"/>
        </w:rPr>
        <w:t xml:space="preserve"> </w:t>
      </w:r>
      <w:r w:rsidR="00BF5473" w:rsidRPr="00DC06D0">
        <w:rPr>
          <w:rFonts w:ascii="Times New Roman" w:hAnsi="Times New Roman" w:cs="Times New Roman"/>
          <w:color w:val="222222"/>
          <w:sz w:val="24"/>
          <w:szCs w:val="24"/>
          <w:shd w:val="clear" w:color="auto" w:fill="FFFFFF"/>
        </w:rPr>
        <w:t>nel</w:t>
      </w:r>
      <w:r w:rsidRPr="00DC06D0">
        <w:rPr>
          <w:rFonts w:ascii="Times New Roman" w:hAnsi="Times New Roman" w:cs="Times New Roman"/>
          <w:color w:val="222222"/>
          <w:sz w:val="24"/>
          <w:szCs w:val="24"/>
          <w:shd w:val="clear" w:color="auto" w:fill="FFFFFF"/>
        </w:rPr>
        <w:t>l'amministrazione e configurazione al fine di migliorarne performance e facilitarne il monitoring</w:t>
      </w:r>
      <w:r w:rsidR="00BF5473" w:rsidRPr="00DC06D0">
        <w:rPr>
          <w:rFonts w:ascii="Times New Roman" w:hAnsi="Times New Roman" w:cs="Times New Roman"/>
          <w:color w:val="222222"/>
          <w:sz w:val="24"/>
          <w:szCs w:val="24"/>
          <w:shd w:val="clear" w:color="auto" w:fill="FFFFFF"/>
          <w:vertAlign w:val="superscript"/>
        </w:rPr>
        <w:t xml:space="preserve">. </w:t>
      </w:r>
      <w:r w:rsidRPr="00DC06D0">
        <w:rPr>
          <w:rFonts w:ascii="Times New Roman" w:hAnsi="Times New Roman" w:cs="Times New Roman"/>
          <w:sz w:val="24"/>
          <w:szCs w:val="24"/>
        </w:rPr>
        <w:t xml:space="preserve">La sua evoluzione </w:t>
      </w:r>
      <w:r w:rsidR="00DF671B" w:rsidRPr="00DC06D0">
        <w:rPr>
          <w:rFonts w:ascii="Times New Roman" w:hAnsi="Times New Roman" w:cs="Times New Roman"/>
          <w:sz w:val="24"/>
          <w:szCs w:val="24"/>
        </w:rPr>
        <w:t xml:space="preserve">può essere </w:t>
      </w:r>
      <w:r w:rsidRPr="00DC06D0">
        <w:rPr>
          <w:rFonts w:ascii="Times New Roman" w:hAnsi="Times New Roman" w:cs="Times New Roman"/>
          <w:sz w:val="24"/>
          <w:szCs w:val="24"/>
        </w:rPr>
        <w:t>contestualizzata</w:t>
      </w:r>
      <w:r w:rsidR="00DF671B" w:rsidRPr="00DC06D0">
        <w:rPr>
          <w:rFonts w:ascii="Times New Roman" w:hAnsi="Times New Roman" w:cs="Times New Roman"/>
          <w:sz w:val="24"/>
          <w:szCs w:val="24"/>
        </w:rPr>
        <w:t xml:space="preserve"> nel periodo in cui avviene la separazione dei </w:t>
      </w:r>
      <w:proofErr w:type="spellStart"/>
      <w:r w:rsidR="00DF671B" w:rsidRPr="00DC06D0">
        <w:rPr>
          <w:rFonts w:ascii="Times New Roman" w:hAnsi="Times New Roman" w:cs="Times New Roman"/>
          <w:sz w:val="24"/>
          <w:szCs w:val="24"/>
        </w:rPr>
        <w:t>layer</w:t>
      </w:r>
      <w:proofErr w:type="spellEnd"/>
      <w:r w:rsidR="00DF671B" w:rsidRPr="00DC06D0">
        <w:rPr>
          <w:rFonts w:ascii="Times New Roman" w:hAnsi="Times New Roman" w:cs="Times New Roman"/>
          <w:sz w:val="24"/>
          <w:szCs w:val="24"/>
        </w:rPr>
        <w:t xml:space="preserve"> di controllo e dati utilizzati in precedenza nella rete telefonica pubblica per semplificare il provisioning e la gestione prima che questa architettura iniziasse ad essere utilizzata nelle reti dati.</w:t>
      </w:r>
    </w:p>
    <w:p w14:paraId="76795B9F" w14:textId="37F90A89" w:rsidR="00DF671B" w:rsidRPr="00DC06D0" w:rsidRDefault="00685D40" w:rsidP="00685D40">
      <w:pPr>
        <w:spacing w:line="360" w:lineRule="auto"/>
        <w:rPr>
          <w:rFonts w:ascii="Times New Roman" w:hAnsi="Times New Roman" w:cs="Times New Roman"/>
          <w:sz w:val="24"/>
          <w:szCs w:val="24"/>
        </w:rPr>
      </w:pPr>
      <w:r w:rsidRPr="00DC06D0">
        <w:rPr>
          <w:rFonts w:ascii="Times New Roman" w:hAnsi="Times New Roman" w:cs="Times New Roman"/>
          <w:sz w:val="24"/>
          <w:szCs w:val="24"/>
        </w:rPr>
        <w:t xml:space="preserve">L'utilizzo di software </w:t>
      </w:r>
      <w:hyperlink r:id="rId17" w:tooltip="Open source" w:history="1">
        <w:r w:rsidRPr="00DC06D0">
          <w:rPr>
            <w:rStyle w:val="Collegamentoipertestuale"/>
            <w:rFonts w:ascii="Times New Roman" w:hAnsi="Times New Roman" w:cs="Times New Roman"/>
            <w:color w:val="auto"/>
            <w:sz w:val="24"/>
            <w:szCs w:val="24"/>
            <w:u w:val="none"/>
          </w:rPr>
          <w:t>open source</w:t>
        </w:r>
      </w:hyperlink>
      <w:r w:rsidRPr="00DC06D0">
        <w:rPr>
          <w:rFonts w:ascii="Times New Roman" w:hAnsi="Times New Roman" w:cs="Times New Roman"/>
          <w:sz w:val="24"/>
          <w:szCs w:val="24"/>
        </w:rPr>
        <w:t xml:space="preserve"> in architetture che pr</w:t>
      </w:r>
      <w:r w:rsidR="00BF5473" w:rsidRPr="00DC06D0">
        <w:rPr>
          <w:rFonts w:ascii="Times New Roman" w:hAnsi="Times New Roman" w:cs="Times New Roman"/>
          <w:sz w:val="24"/>
          <w:szCs w:val="24"/>
        </w:rPr>
        <w:t xml:space="preserve">evedono la suddivisione dei </w:t>
      </w:r>
      <w:proofErr w:type="spellStart"/>
      <w:r w:rsidR="00BF5473" w:rsidRPr="00DC06D0">
        <w:rPr>
          <w:rFonts w:ascii="Times New Roman" w:hAnsi="Times New Roman" w:cs="Times New Roman"/>
          <w:sz w:val="24"/>
          <w:szCs w:val="24"/>
        </w:rPr>
        <w:t>layer</w:t>
      </w:r>
      <w:proofErr w:type="spellEnd"/>
      <w:r w:rsidR="00BF5473" w:rsidRPr="00DC06D0">
        <w:rPr>
          <w:rFonts w:ascii="Times New Roman" w:hAnsi="Times New Roman" w:cs="Times New Roman"/>
          <w:sz w:val="24"/>
          <w:szCs w:val="24"/>
        </w:rPr>
        <w:t xml:space="preserve"> sopracitati</w:t>
      </w:r>
      <w:r w:rsidRPr="00DC06D0">
        <w:rPr>
          <w:rFonts w:ascii="Times New Roman" w:hAnsi="Times New Roman" w:cs="Times New Roman"/>
          <w:sz w:val="24"/>
          <w:szCs w:val="24"/>
        </w:rPr>
        <w:t xml:space="preserve">, risale al Progetto </w:t>
      </w:r>
      <w:proofErr w:type="spellStart"/>
      <w:r w:rsidRPr="00DC06D0">
        <w:rPr>
          <w:rFonts w:ascii="Times New Roman" w:hAnsi="Times New Roman" w:cs="Times New Roman"/>
          <w:sz w:val="24"/>
          <w:szCs w:val="24"/>
        </w:rPr>
        <w:t>Ethane</w:t>
      </w:r>
      <w:proofErr w:type="spellEnd"/>
      <w:r w:rsidRPr="00DC06D0">
        <w:rPr>
          <w:rFonts w:ascii="Times New Roman" w:hAnsi="Times New Roman" w:cs="Times New Roman"/>
          <w:sz w:val="24"/>
          <w:szCs w:val="24"/>
        </w:rPr>
        <w:t xml:space="preserve"> del dipartimento di informatica di Stanford. La semplicità delle funzioni di switch in </w:t>
      </w:r>
      <w:proofErr w:type="spellStart"/>
      <w:r w:rsidRPr="00DC06D0">
        <w:rPr>
          <w:rFonts w:ascii="Times New Roman" w:hAnsi="Times New Roman" w:cs="Times New Roman"/>
          <w:sz w:val="24"/>
          <w:szCs w:val="24"/>
        </w:rPr>
        <w:t>Ethane</w:t>
      </w:r>
      <w:proofErr w:type="spellEnd"/>
      <w:r w:rsidRPr="00DC06D0">
        <w:rPr>
          <w:rFonts w:ascii="Times New Roman" w:hAnsi="Times New Roman" w:cs="Times New Roman"/>
          <w:sz w:val="24"/>
          <w:szCs w:val="24"/>
        </w:rPr>
        <w:t xml:space="preserve"> ha </w:t>
      </w:r>
      <w:r w:rsidR="00BF5473" w:rsidRPr="00DC06D0">
        <w:rPr>
          <w:rFonts w:ascii="Times New Roman" w:hAnsi="Times New Roman" w:cs="Times New Roman"/>
          <w:sz w:val="24"/>
          <w:szCs w:val="24"/>
        </w:rPr>
        <w:t xml:space="preserve">portato alla creazione del </w:t>
      </w:r>
      <w:r w:rsidRPr="00DC06D0">
        <w:rPr>
          <w:rFonts w:ascii="Times New Roman" w:hAnsi="Times New Roman" w:cs="Times New Roman"/>
          <w:sz w:val="24"/>
          <w:szCs w:val="24"/>
        </w:rPr>
        <w:t>protocollo di comunicazione</w:t>
      </w:r>
      <w:r w:rsidR="00BF5473" w:rsidRPr="00DC06D0">
        <w:rPr>
          <w:rFonts w:ascii="Times New Roman" w:hAnsi="Times New Roman" w:cs="Times New Roman"/>
          <w:sz w:val="24"/>
          <w:szCs w:val="24"/>
        </w:rPr>
        <w:t xml:space="preserve"> </w:t>
      </w:r>
      <w:proofErr w:type="spellStart"/>
      <w:r w:rsidR="00BF5473" w:rsidRPr="00DC06D0">
        <w:rPr>
          <w:rFonts w:ascii="Times New Roman" w:hAnsi="Times New Roman" w:cs="Times New Roman"/>
          <w:sz w:val="24"/>
          <w:szCs w:val="24"/>
        </w:rPr>
        <w:t>OpenFlow</w:t>
      </w:r>
      <w:proofErr w:type="spellEnd"/>
      <w:r w:rsidR="00567440" w:rsidRPr="00DC06D0">
        <w:rPr>
          <w:rFonts w:ascii="Times New Roman" w:hAnsi="Times New Roman" w:cs="Times New Roman"/>
          <w:sz w:val="24"/>
          <w:szCs w:val="24"/>
        </w:rPr>
        <w:t xml:space="preserve"> che permette di def</w:t>
      </w:r>
      <w:r w:rsidR="00BF5473" w:rsidRPr="00DC06D0">
        <w:rPr>
          <w:rFonts w:ascii="Times New Roman" w:hAnsi="Times New Roman" w:cs="Times New Roman"/>
          <w:sz w:val="24"/>
          <w:szCs w:val="24"/>
        </w:rPr>
        <w:t>inire il percorso dei pacchetti</w:t>
      </w:r>
      <w:r w:rsidR="00567440" w:rsidRPr="00DC06D0">
        <w:rPr>
          <w:rFonts w:ascii="Times New Roman" w:hAnsi="Times New Roman" w:cs="Times New Roman"/>
          <w:sz w:val="24"/>
          <w:szCs w:val="24"/>
        </w:rPr>
        <w:t xml:space="preserve"> attraverso la rete</w:t>
      </w:r>
      <w:r w:rsidR="0092408E" w:rsidRPr="00DC06D0">
        <w:rPr>
          <w:rFonts w:ascii="Times New Roman" w:hAnsi="Times New Roman" w:cs="Times New Roman"/>
          <w:sz w:val="24"/>
          <w:szCs w:val="24"/>
        </w:rPr>
        <w:t>.</w:t>
      </w:r>
      <w:r w:rsidR="00EA63C2" w:rsidRPr="00DC06D0">
        <w:rPr>
          <w:rFonts w:ascii="Times New Roman" w:hAnsi="Times New Roman" w:cs="Times New Roman"/>
          <w:sz w:val="24"/>
          <w:szCs w:val="24"/>
        </w:rPr>
        <w:t xml:space="preserve"> </w:t>
      </w:r>
      <w:r w:rsidR="0092408E" w:rsidRPr="00DC06D0">
        <w:rPr>
          <w:rFonts w:ascii="Times New Roman" w:hAnsi="Times New Roman" w:cs="Times New Roman"/>
          <w:sz w:val="24"/>
          <w:szCs w:val="24"/>
        </w:rPr>
        <w:t>Al 2008 risalgono</w:t>
      </w:r>
      <w:r w:rsidRPr="00DC06D0">
        <w:rPr>
          <w:rFonts w:ascii="Times New Roman" w:hAnsi="Times New Roman" w:cs="Times New Roman"/>
          <w:sz w:val="24"/>
          <w:szCs w:val="24"/>
        </w:rPr>
        <w:t xml:space="preserve"> la </w:t>
      </w:r>
      <w:r w:rsidR="00567440" w:rsidRPr="00DC06D0">
        <w:rPr>
          <w:rFonts w:ascii="Times New Roman" w:hAnsi="Times New Roman" w:cs="Times New Roman"/>
          <w:sz w:val="24"/>
          <w:szCs w:val="24"/>
        </w:rPr>
        <w:t>realizzazione</w:t>
      </w:r>
      <w:r w:rsidRPr="00DC06D0">
        <w:rPr>
          <w:rFonts w:ascii="Times New Roman" w:hAnsi="Times New Roman" w:cs="Times New Roman"/>
          <w:sz w:val="24"/>
          <w:szCs w:val="24"/>
        </w:rPr>
        <w:t xml:space="preserve"> della prima API e la creazione di NOX, un sistema operativo per le reti. Il lavoro su</w:t>
      </w:r>
      <w:r w:rsidR="00EA63C2" w:rsidRPr="00DC06D0">
        <w:rPr>
          <w:rFonts w:ascii="Times New Roman" w:hAnsi="Times New Roman" w:cs="Times New Roman"/>
          <w:sz w:val="24"/>
          <w:szCs w:val="24"/>
        </w:rPr>
        <w:t>l protocollo</w:t>
      </w:r>
      <w:r w:rsidRPr="00DC06D0">
        <w:rPr>
          <w:rFonts w:ascii="Times New Roman" w:hAnsi="Times New Roman" w:cs="Times New Roman"/>
          <w:sz w:val="24"/>
          <w:szCs w:val="24"/>
        </w:rPr>
        <w:t xml:space="preserve"> </w:t>
      </w:r>
      <w:proofErr w:type="spellStart"/>
      <w:r w:rsidRPr="00DC06D0">
        <w:rPr>
          <w:rFonts w:ascii="Times New Roman" w:hAnsi="Times New Roman" w:cs="Times New Roman"/>
          <w:sz w:val="24"/>
          <w:szCs w:val="24"/>
        </w:rPr>
        <w:t>OpenFlow</w:t>
      </w:r>
      <w:proofErr w:type="spellEnd"/>
      <w:r w:rsidRPr="00DC06D0">
        <w:rPr>
          <w:rFonts w:ascii="Times New Roman" w:hAnsi="Times New Roman" w:cs="Times New Roman"/>
          <w:sz w:val="24"/>
          <w:szCs w:val="24"/>
        </w:rPr>
        <w:t xml:space="preserve"> </w:t>
      </w:r>
      <w:r w:rsidR="00EA63C2" w:rsidRPr="00DC06D0">
        <w:rPr>
          <w:rFonts w:ascii="Times New Roman" w:hAnsi="Times New Roman" w:cs="Times New Roman"/>
          <w:sz w:val="24"/>
          <w:szCs w:val="24"/>
        </w:rPr>
        <w:t>ha avuto poi seguito</w:t>
      </w:r>
      <w:r w:rsidRPr="00DC06D0">
        <w:rPr>
          <w:rFonts w:ascii="Times New Roman" w:hAnsi="Times New Roman" w:cs="Times New Roman"/>
          <w:sz w:val="24"/>
          <w:szCs w:val="24"/>
        </w:rPr>
        <w:t xml:space="preserve"> portando alla creazion</w:t>
      </w:r>
      <w:r w:rsidR="00EA63C2" w:rsidRPr="00DC06D0">
        <w:rPr>
          <w:rFonts w:ascii="Times New Roman" w:hAnsi="Times New Roman" w:cs="Times New Roman"/>
          <w:sz w:val="24"/>
          <w:szCs w:val="24"/>
        </w:rPr>
        <w:t xml:space="preserve">e di banchi di prova per testarne il suo </w:t>
      </w:r>
      <w:r w:rsidR="0092408E" w:rsidRPr="00DC06D0">
        <w:rPr>
          <w:rFonts w:ascii="Times New Roman" w:hAnsi="Times New Roman" w:cs="Times New Roman"/>
          <w:sz w:val="24"/>
          <w:szCs w:val="24"/>
        </w:rPr>
        <w:t xml:space="preserve">utilizzo </w:t>
      </w:r>
      <w:r w:rsidRPr="00DC06D0">
        <w:rPr>
          <w:rFonts w:ascii="Times New Roman" w:hAnsi="Times New Roman" w:cs="Times New Roman"/>
          <w:sz w:val="24"/>
          <w:szCs w:val="24"/>
        </w:rPr>
        <w:t xml:space="preserve">all'interno di un campus, e attraverso la WAN come </w:t>
      </w:r>
      <w:proofErr w:type="spellStart"/>
      <w:r w:rsidRPr="00DC06D0">
        <w:rPr>
          <w:rFonts w:ascii="Times New Roman" w:hAnsi="Times New Roman" w:cs="Times New Roman"/>
          <w:sz w:val="24"/>
          <w:szCs w:val="24"/>
        </w:rPr>
        <w:t>backbone</w:t>
      </w:r>
      <w:proofErr w:type="spellEnd"/>
      <w:r w:rsidRPr="00DC06D0">
        <w:rPr>
          <w:rFonts w:ascii="Times New Roman" w:hAnsi="Times New Roman" w:cs="Times New Roman"/>
          <w:sz w:val="24"/>
          <w:szCs w:val="24"/>
        </w:rPr>
        <w:t xml:space="preserve"> per connettere più campus.</w:t>
      </w:r>
    </w:p>
    <w:p w14:paraId="665BA054" w14:textId="456D2E7A" w:rsidR="00685D40" w:rsidRPr="00DC06D0" w:rsidRDefault="00685D40" w:rsidP="00685D40">
      <w:pPr>
        <w:spacing w:line="360" w:lineRule="auto"/>
        <w:rPr>
          <w:rFonts w:ascii="Times New Roman" w:hAnsi="Times New Roman" w:cs="Times New Roman"/>
          <w:sz w:val="24"/>
          <w:szCs w:val="24"/>
        </w:rPr>
      </w:pPr>
      <w:r w:rsidRPr="00DC06D0">
        <w:rPr>
          <w:rFonts w:ascii="Times New Roman" w:hAnsi="Times New Roman" w:cs="Times New Roman"/>
          <w:sz w:val="24"/>
          <w:szCs w:val="24"/>
        </w:rPr>
        <w:t xml:space="preserve">L'architettura SDN nasce con </w:t>
      </w:r>
      <w:r w:rsidR="00A9434A" w:rsidRPr="00DC06D0">
        <w:rPr>
          <w:rFonts w:ascii="Times New Roman" w:hAnsi="Times New Roman" w:cs="Times New Roman"/>
          <w:sz w:val="24"/>
          <w:szCs w:val="24"/>
        </w:rPr>
        <w:t>lo scopo</w:t>
      </w:r>
      <w:r w:rsidRPr="00DC06D0">
        <w:rPr>
          <w:rFonts w:ascii="Times New Roman" w:hAnsi="Times New Roman" w:cs="Times New Roman"/>
          <w:sz w:val="24"/>
          <w:szCs w:val="24"/>
        </w:rPr>
        <w:t xml:space="preserve"> di essere gestibile, economic</w:t>
      </w:r>
      <w:r w:rsidR="00A9434A" w:rsidRPr="00DC06D0">
        <w:rPr>
          <w:rFonts w:ascii="Times New Roman" w:hAnsi="Times New Roman" w:cs="Times New Roman"/>
          <w:sz w:val="24"/>
          <w:szCs w:val="24"/>
        </w:rPr>
        <w:t>amente efficiente e adattabile; inoltre deve essere dinamica per la natura mutevole</w:t>
      </w:r>
      <w:r w:rsidRPr="00DC06D0">
        <w:rPr>
          <w:rFonts w:ascii="Times New Roman" w:hAnsi="Times New Roman" w:cs="Times New Roman"/>
          <w:sz w:val="24"/>
          <w:szCs w:val="24"/>
        </w:rPr>
        <w:t xml:space="preserve"> e ad alto consumo di banda delle applicazioni odierne. Le architetture SDN disaccoppiano il controllo di rete e le funzioni di forwarding, dando la possibilità al controllo di rete di divenire direttamente programmabile e alla sottostante infrastruttura di essere astratta dalle applicazioni e dai servizi di rete. </w:t>
      </w:r>
    </w:p>
    <w:p w14:paraId="56A2D4D8" w14:textId="77777777" w:rsidR="00685D40" w:rsidRDefault="00685D40" w:rsidP="00685D40">
      <w:pPr>
        <w:spacing w:line="360" w:lineRule="auto"/>
        <w:rPr>
          <w:rFonts w:ascii="Times New Roman" w:hAnsi="Times New Roman" w:cs="Times New Roman"/>
          <w:sz w:val="24"/>
          <w:szCs w:val="24"/>
        </w:rPr>
      </w:pPr>
    </w:p>
    <w:p w14:paraId="1CA7CC8B" w14:textId="77777777" w:rsidR="00685D40" w:rsidRDefault="00685D40" w:rsidP="00685D40">
      <w:pPr>
        <w:spacing w:line="360" w:lineRule="auto"/>
        <w:rPr>
          <w:rFonts w:ascii="Times New Roman" w:hAnsi="Times New Roman" w:cs="Times New Roman"/>
          <w:sz w:val="24"/>
          <w:szCs w:val="24"/>
        </w:rPr>
      </w:pPr>
    </w:p>
    <w:p w14:paraId="05359F99" w14:textId="77777777" w:rsidR="00685D40" w:rsidRDefault="00685D40" w:rsidP="00685D40">
      <w:pPr>
        <w:spacing w:line="360" w:lineRule="auto"/>
        <w:rPr>
          <w:rFonts w:ascii="Times New Roman" w:hAnsi="Times New Roman" w:cs="Times New Roman"/>
          <w:sz w:val="24"/>
          <w:szCs w:val="24"/>
        </w:rPr>
      </w:pPr>
    </w:p>
    <w:p w14:paraId="11744D54" w14:textId="77777777" w:rsidR="00685D40" w:rsidRDefault="00685D40" w:rsidP="00685D40">
      <w:pPr>
        <w:spacing w:line="360" w:lineRule="auto"/>
        <w:rPr>
          <w:rFonts w:ascii="Times New Roman" w:hAnsi="Times New Roman" w:cs="Times New Roman"/>
          <w:sz w:val="24"/>
          <w:szCs w:val="24"/>
        </w:rPr>
      </w:pPr>
    </w:p>
    <w:p w14:paraId="59257CAF" w14:textId="77777777" w:rsidR="00A65762" w:rsidRDefault="00A65762" w:rsidP="00685D40">
      <w:pPr>
        <w:spacing w:line="360" w:lineRule="auto"/>
        <w:rPr>
          <w:rFonts w:ascii="Times New Roman" w:hAnsi="Times New Roman" w:cs="Times New Roman"/>
          <w:sz w:val="24"/>
          <w:szCs w:val="24"/>
        </w:rPr>
      </w:pPr>
    </w:p>
    <w:p w14:paraId="6422A0FD" w14:textId="203CD78A" w:rsidR="00685D40" w:rsidRPr="00685D40" w:rsidRDefault="00685D40" w:rsidP="00685D40">
      <w:pPr>
        <w:spacing w:line="360" w:lineRule="auto"/>
        <w:rPr>
          <w:rFonts w:ascii="Times New Roman" w:hAnsi="Times New Roman" w:cs="Times New Roman"/>
          <w:sz w:val="24"/>
          <w:szCs w:val="24"/>
        </w:rPr>
      </w:pPr>
      <w:r w:rsidRPr="00685D40">
        <w:rPr>
          <w:rFonts w:ascii="Times New Roman" w:hAnsi="Times New Roman" w:cs="Times New Roman"/>
          <w:sz w:val="24"/>
          <w:szCs w:val="24"/>
        </w:rPr>
        <w:lastRenderedPageBreak/>
        <w:t xml:space="preserve">L'architettura SDN è: </w:t>
      </w:r>
    </w:p>
    <w:p w14:paraId="1F86E806" w14:textId="40874C9D" w:rsidR="00685D40" w:rsidRPr="00685D40" w:rsidRDefault="00685D40" w:rsidP="00685D40">
      <w:pPr>
        <w:numPr>
          <w:ilvl w:val="0"/>
          <w:numId w:val="19"/>
        </w:numPr>
        <w:spacing w:line="360" w:lineRule="auto"/>
        <w:rPr>
          <w:rFonts w:ascii="Times New Roman" w:hAnsi="Times New Roman" w:cs="Times New Roman"/>
          <w:sz w:val="24"/>
          <w:szCs w:val="24"/>
        </w:rPr>
      </w:pPr>
      <w:r w:rsidRPr="00685D40">
        <w:rPr>
          <w:rFonts w:ascii="Times New Roman" w:hAnsi="Times New Roman" w:cs="Times New Roman"/>
          <w:b/>
          <w:iCs/>
          <w:sz w:val="24"/>
          <w:szCs w:val="24"/>
        </w:rPr>
        <w:t>Direttamente programmabile</w:t>
      </w:r>
      <w:r w:rsidRPr="00685D40">
        <w:rPr>
          <w:rFonts w:ascii="Times New Roman" w:hAnsi="Times New Roman" w:cs="Times New Roman"/>
          <w:sz w:val="24"/>
          <w:szCs w:val="24"/>
        </w:rPr>
        <w:t xml:space="preserve">: perché </w:t>
      </w:r>
      <w:r w:rsidR="00A9434A">
        <w:rPr>
          <w:rFonts w:ascii="Times New Roman" w:hAnsi="Times New Roman" w:cs="Times New Roman"/>
          <w:sz w:val="24"/>
          <w:szCs w:val="24"/>
        </w:rPr>
        <w:t xml:space="preserve">il controllo della rete </w:t>
      </w:r>
      <w:r w:rsidRPr="00685D40">
        <w:rPr>
          <w:rFonts w:ascii="Times New Roman" w:hAnsi="Times New Roman" w:cs="Times New Roman"/>
          <w:sz w:val="24"/>
          <w:szCs w:val="24"/>
        </w:rPr>
        <w:t>è disaccoppiato dalle funzioni di forwarding.</w:t>
      </w:r>
    </w:p>
    <w:p w14:paraId="157FE70E" w14:textId="77F125DD" w:rsidR="00685D40" w:rsidRPr="00685D40" w:rsidRDefault="00685D40" w:rsidP="00685D40">
      <w:pPr>
        <w:numPr>
          <w:ilvl w:val="0"/>
          <w:numId w:val="19"/>
        </w:numPr>
        <w:spacing w:line="360" w:lineRule="auto"/>
        <w:rPr>
          <w:rFonts w:ascii="Times New Roman" w:hAnsi="Times New Roman" w:cs="Times New Roman"/>
          <w:sz w:val="24"/>
          <w:szCs w:val="24"/>
        </w:rPr>
      </w:pPr>
      <w:r w:rsidRPr="00685D40">
        <w:rPr>
          <w:rFonts w:ascii="Times New Roman" w:hAnsi="Times New Roman" w:cs="Times New Roman"/>
          <w:b/>
          <w:iCs/>
          <w:sz w:val="24"/>
          <w:szCs w:val="24"/>
        </w:rPr>
        <w:t>Agile</w:t>
      </w:r>
      <w:r w:rsidRPr="00685D40">
        <w:rPr>
          <w:rFonts w:ascii="Times New Roman" w:hAnsi="Times New Roman" w:cs="Times New Roman"/>
          <w:sz w:val="24"/>
          <w:szCs w:val="24"/>
        </w:rPr>
        <w:t xml:space="preserve">: </w:t>
      </w:r>
      <w:r w:rsidR="00A64683">
        <w:rPr>
          <w:rFonts w:ascii="Times New Roman" w:hAnsi="Times New Roman" w:cs="Times New Roman"/>
          <w:sz w:val="24"/>
          <w:szCs w:val="24"/>
        </w:rPr>
        <w:t xml:space="preserve">separando il </w:t>
      </w:r>
      <w:r w:rsidRPr="00685D40">
        <w:rPr>
          <w:rFonts w:ascii="Times New Roman" w:hAnsi="Times New Roman" w:cs="Times New Roman"/>
          <w:sz w:val="24"/>
          <w:szCs w:val="24"/>
        </w:rPr>
        <w:t xml:space="preserve">controllo dal forwarding </w:t>
      </w:r>
      <w:r w:rsidR="00A64683">
        <w:rPr>
          <w:rFonts w:ascii="Times New Roman" w:hAnsi="Times New Roman" w:cs="Times New Roman"/>
          <w:sz w:val="24"/>
          <w:szCs w:val="24"/>
        </w:rPr>
        <w:t xml:space="preserve">gli </w:t>
      </w:r>
      <w:r w:rsidRPr="00685D40">
        <w:rPr>
          <w:rFonts w:ascii="Times New Roman" w:hAnsi="Times New Roman" w:cs="Times New Roman"/>
          <w:sz w:val="24"/>
          <w:szCs w:val="24"/>
        </w:rPr>
        <w:t xml:space="preserve">amministratori </w:t>
      </w:r>
      <w:r w:rsidR="00A64683">
        <w:rPr>
          <w:rFonts w:ascii="Times New Roman" w:hAnsi="Times New Roman" w:cs="Times New Roman"/>
          <w:sz w:val="24"/>
          <w:szCs w:val="24"/>
        </w:rPr>
        <w:t xml:space="preserve">possono </w:t>
      </w:r>
      <w:r w:rsidRPr="00685D40">
        <w:rPr>
          <w:rFonts w:ascii="Times New Roman" w:hAnsi="Times New Roman" w:cs="Times New Roman"/>
          <w:sz w:val="24"/>
          <w:szCs w:val="24"/>
        </w:rPr>
        <w:t>modificare dinamicamente il flusso di</w:t>
      </w:r>
      <w:r w:rsidR="0090005B">
        <w:rPr>
          <w:rFonts w:ascii="Times New Roman" w:hAnsi="Times New Roman" w:cs="Times New Roman"/>
          <w:sz w:val="24"/>
          <w:szCs w:val="24"/>
        </w:rPr>
        <w:t xml:space="preserve"> traffico nell'intera rete per adattarsi</w:t>
      </w:r>
      <w:r w:rsidRPr="00685D40">
        <w:rPr>
          <w:rFonts w:ascii="Times New Roman" w:hAnsi="Times New Roman" w:cs="Times New Roman"/>
          <w:sz w:val="24"/>
          <w:szCs w:val="24"/>
        </w:rPr>
        <w:t xml:space="preserve"> </w:t>
      </w:r>
      <w:r w:rsidR="0090005B">
        <w:rPr>
          <w:rFonts w:ascii="Times New Roman" w:hAnsi="Times New Roman" w:cs="Times New Roman"/>
          <w:sz w:val="24"/>
          <w:szCs w:val="24"/>
        </w:rPr>
        <w:t>al</w:t>
      </w:r>
      <w:r w:rsidRPr="00685D40">
        <w:rPr>
          <w:rFonts w:ascii="Times New Roman" w:hAnsi="Times New Roman" w:cs="Times New Roman"/>
          <w:sz w:val="24"/>
          <w:szCs w:val="24"/>
        </w:rPr>
        <w:t>le necessità di cambiamento.</w:t>
      </w:r>
    </w:p>
    <w:p w14:paraId="66CFB264" w14:textId="7F0A3787" w:rsidR="00685D40" w:rsidRPr="00685D40" w:rsidRDefault="00685D40" w:rsidP="00685D40">
      <w:pPr>
        <w:numPr>
          <w:ilvl w:val="0"/>
          <w:numId w:val="19"/>
        </w:numPr>
        <w:spacing w:line="360" w:lineRule="auto"/>
        <w:rPr>
          <w:rFonts w:ascii="Times New Roman" w:hAnsi="Times New Roman" w:cs="Times New Roman"/>
          <w:sz w:val="24"/>
          <w:szCs w:val="24"/>
        </w:rPr>
      </w:pPr>
      <w:r w:rsidRPr="00685D40">
        <w:rPr>
          <w:rFonts w:ascii="Times New Roman" w:hAnsi="Times New Roman" w:cs="Times New Roman"/>
          <w:b/>
          <w:iCs/>
          <w:sz w:val="24"/>
          <w:szCs w:val="24"/>
        </w:rPr>
        <w:t>Gestita centralmente</w:t>
      </w:r>
      <w:r w:rsidR="0090005B">
        <w:rPr>
          <w:rFonts w:ascii="Times New Roman" w:hAnsi="Times New Roman" w:cs="Times New Roman"/>
          <w:sz w:val="24"/>
          <w:szCs w:val="24"/>
        </w:rPr>
        <w:t>: l</w:t>
      </w:r>
      <w:r w:rsidRPr="00685D40">
        <w:rPr>
          <w:rFonts w:ascii="Times New Roman" w:hAnsi="Times New Roman" w:cs="Times New Roman"/>
          <w:sz w:val="24"/>
          <w:szCs w:val="24"/>
        </w:rPr>
        <w:t>'intelligenza della rete è (logicamente) centralizzata all'interno dei controller SDN che mantengono una vista globale della rete, la quale appare alle applicazioni ed ai motori di policy come un unico switch logico.</w:t>
      </w:r>
    </w:p>
    <w:p w14:paraId="48FB89E8" w14:textId="77777777" w:rsidR="00685D40" w:rsidRPr="00685D40" w:rsidRDefault="00685D40" w:rsidP="00685D40">
      <w:pPr>
        <w:numPr>
          <w:ilvl w:val="0"/>
          <w:numId w:val="19"/>
        </w:numPr>
        <w:spacing w:line="360" w:lineRule="auto"/>
        <w:rPr>
          <w:rFonts w:ascii="Times New Roman" w:hAnsi="Times New Roman" w:cs="Times New Roman"/>
          <w:sz w:val="24"/>
          <w:szCs w:val="24"/>
        </w:rPr>
      </w:pPr>
      <w:r w:rsidRPr="00685D40">
        <w:rPr>
          <w:rFonts w:ascii="Times New Roman" w:hAnsi="Times New Roman" w:cs="Times New Roman"/>
          <w:b/>
          <w:iCs/>
          <w:sz w:val="24"/>
          <w:szCs w:val="24"/>
        </w:rPr>
        <w:t>Programmaticamente configurata</w:t>
      </w:r>
      <w:r w:rsidRPr="00685D40">
        <w:rPr>
          <w:rFonts w:ascii="Times New Roman" w:hAnsi="Times New Roman" w:cs="Times New Roman"/>
          <w:i/>
          <w:iCs/>
          <w:sz w:val="24"/>
          <w:szCs w:val="24"/>
        </w:rPr>
        <w:t>:</w:t>
      </w:r>
      <w:r w:rsidRPr="00685D40">
        <w:rPr>
          <w:rFonts w:ascii="Times New Roman" w:hAnsi="Times New Roman" w:cs="Times New Roman"/>
          <w:sz w:val="24"/>
          <w:szCs w:val="24"/>
        </w:rPr>
        <w:t xml:space="preserve"> SDN permette ai gestori della rete di configurare, gestire, rendere sicure e ottimizzare le risorse di rete in maniera molto veloce attraverso script automatizzati che essi stessi possono scrivere, in quanto non devono basarsi su software proprietario.</w:t>
      </w:r>
    </w:p>
    <w:p w14:paraId="16A6EC84" w14:textId="63FCC949" w:rsidR="00A64683" w:rsidRDefault="00685D40" w:rsidP="00A64683">
      <w:pPr>
        <w:numPr>
          <w:ilvl w:val="0"/>
          <w:numId w:val="19"/>
        </w:numPr>
        <w:spacing w:line="360" w:lineRule="auto"/>
        <w:rPr>
          <w:rFonts w:ascii="Times New Roman" w:hAnsi="Times New Roman" w:cs="Times New Roman"/>
          <w:sz w:val="24"/>
          <w:szCs w:val="24"/>
        </w:rPr>
      </w:pPr>
      <w:r w:rsidRPr="00685D40">
        <w:rPr>
          <w:rFonts w:ascii="Times New Roman" w:hAnsi="Times New Roman" w:cs="Times New Roman"/>
          <w:b/>
          <w:iCs/>
          <w:sz w:val="24"/>
          <w:szCs w:val="24"/>
        </w:rPr>
        <w:t xml:space="preserve">Basata su standard aperti e indipendente dai </w:t>
      </w:r>
      <w:proofErr w:type="spellStart"/>
      <w:r w:rsidRPr="00685D40">
        <w:rPr>
          <w:rFonts w:ascii="Times New Roman" w:hAnsi="Times New Roman" w:cs="Times New Roman"/>
          <w:b/>
          <w:iCs/>
          <w:sz w:val="24"/>
          <w:szCs w:val="24"/>
        </w:rPr>
        <w:t>vendor</w:t>
      </w:r>
      <w:proofErr w:type="spellEnd"/>
      <w:r w:rsidRPr="00685D40">
        <w:rPr>
          <w:rFonts w:ascii="Times New Roman" w:hAnsi="Times New Roman" w:cs="Times New Roman"/>
          <w:sz w:val="24"/>
          <w:szCs w:val="24"/>
        </w:rPr>
        <w:t>: Se implementata attraverso standard aperti, SDN semplifica il disegno e manutenzione della rete poiché le istruzioni sono fornite dai controller SDN invece che da molteplici dispositivi e protocolli proprietari.</w:t>
      </w:r>
    </w:p>
    <w:p w14:paraId="5CAB757E" w14:textId="769AC125" w:rsidR="00A64683" w:rsidRPr="00A64683" w:rsidRDefault="00A64683" w:rsidP="00A64683">
      <w:pPr>
        <w:pStyle w:val="NormaleWeb"/>
        <w:shd w:val="clear" w:color="auto" w:fill="FFFFFF"/>
        <w:spacing w:before="120" w:beforeAutospacing="0" w:after="120" w:afterAutospacing="0" w:line="360" w:lineRule="auto"/>
        <w:rPr>
          <w:color w:val="222222"/>
        </w:rPr>
      </w:pPr>
      <w:r w:rsidRPr="00A64683">
        <w:rPr>
          <w:color w:val="222222"/>
        </w:rPr>
        <w:t>Le applicazioni SDN sono programmi</w:t>
      </w:r>
      <w:r>
        <w:rPr>
          <w:color w:val="222222"/>
        </w:rPr>
        <w:t xml:space="preserve"> che</w:t>
      </w:r>
      <w:r w:rsidRPr="00A64683">
        <w:rPr>
          <w:color w:val="222222"/>
        </w:rPr>
        <w:t xml:space="preserve"> in maniera esplicita comunicano i propri requisiti di rete e il comportamento</w:t>
      </w:r>
      <w:r>
        <w:rPr>
          <w:color w:val="222222"/>
        </w:rPr>
        <w:t xml:space="preserve"> desiderato</w:t>
      </w:r>
      <w:r w:rsidRPr="00A64683">
        <w:rPr>
          <w:color w:val="222222"/>
        </w:rPr>
        <w:t xml:space="preserve"> della rete ai controller SDN attraverso la </w:t>
      </w:r>
      <w:proofErr w:type="spellStart"/>
      <w:r w:rsidRPr="00A64683">
        <w:rPr>
          <w:color w:val="222222"/>
        </w:rPr>
        <w:t>Northbound</w:t>
      </w:r>
      <w:proofErr w:type="spellEnd"/>
      <w:r w:rsidRPr="00A64683">
        <w:rPr>
          <w:color w:val="222222"/>
        </w:rPr>
        <w:t xml:space="preserve"> Interface (NBI). Inoltre, essi possono mantenere una vista astratta della rete per i propri scopi.</w:t>
      </w:r>
      <w:r>
        <w:rPr>
          <w:color w:val="222222"/>
        </w:rPr>
        <w:t xml:space="preserve"> </w:t>
      </w:r>
      <w:r w:rsidRPr="00A64683">
        <w:rPr>
          <w:color w:val="222222"/>
        </w:rPr>
        <w:t xml:space="preserve">Una applicazione SDN è formata da una SDN Application </w:t>
      </w:r>
      <w:proofErr w:type="spellStart"/>
      <w:r w:rsidRPr="00A64683">
        <w:rPr>
          <w:color w:val="222222"/>
        </w:rPr>
        <w:t>Logic</w:t>
      </w:r>
      <w:proofErr w:type="spellEnd"/>
      <w:r w:rsidRPr="00A64683">
        <w:rPr>
          <w:color w:val="222222"/>
        </w:rPr>
        <w:t xml:space="preserve"> e da uno o più driver NBI.</w:t>
      </w:r>
      <w:r>
        <w:rPr>
          <w:color w:val="222222"/>
        </w:rPr>
        <w:t xml:space="preserve"> </w:t>
      </w:r>
      <w:r w:rsidRPr="00A64683">
        <w:rPr>
          <w:color w:val="222222"/>
        </w:rPr>
        <w:t xml:space="preserve">Le applicazioni SDN possono esse stesse esporre un altro </w:t>
      </w:r>
      <w:proofErr w:type="spellStart"/>
      <w:r w:rsidRPr="00A64683">
        <w:rPr>
          <w:color w:val="222222"/>
        </w:rPr>
        <w:t>layer</w:t>
      </w:r>
      <w:proofErr w:type="spellEnd"/>
      <w:r w:rsidRPr="00A64683">
        <w:rPr>
          <w:color w:val="222222"/>
        </w:rPr>
        <w:t xml:space="preserve"> di controllo astratto di rete, mostrando una o più interfacce NBI di alto livello attraverso i rispettivi agenti NBI.</w:t>
      </w:r>
    </w:p>
    <w:p w14:paraId="505E6E55" w14:textId="77777777" w:rsidR="00A64683" w:rsidRPr="00A64683" w:rsidRDefault="00A64683" w:rsidP="00A64683">
      <w:pPr>
        <w:pStyle w:val="NormaleWeb"/>
        <w:shd w:val="clear" w:color="auto" w:fill="FFFFFF"/>
        <w:spacing w:before="120" w:beforeAutospacing="0" w:after="120" w:afterAutospacing="0" w:line="360" w:lineRule="auto"/>
        <w:rPr>
          <w:color w:val="222222"/>
        </w:rPr>
      </w:pPr>
      <w:r w:rsidRPr="00A64683">
        <w:rPr>
          <w:color w:val="222222"/>
        </w:rPr>
        <w:t>Il controller SDN è un'entità logicamente centralizzata con il compito di</w:t>
      </w:r>
    </w:p>
    <w:p w14:paraId="51BB9C3A" w14:textId="77777777" w:rsidR="00A64683" w:rsidRPr="00A64683" w:rsidRDefault="00A64683" w:rsidP="00A64683">
      <w:pPr>
        <w:numPr>
          <w:ilvl w:val="0"/>
          <w:numId w:val="20"/>
        </w:numPr>
        <w:shd w:val="clear" w:color="auto" w:fill="FFFFFF"/>
        <w:spacing w:before="100" w:beforeAutospacing="1" w:after="24" w:line="360" w:lineRule="auto"/>
        <w:ind w:left="768"/>
        <w:rPr>
          <w:rFonts w:ascii="Times New Roman" w:hAnsi="Times New Roman" w:cs="Times New Roman"/>
          <w:color w:val="222222"/>
          <w:sz w:val="24"/>
          <w:szCs w:val="24"/>
        </w:rPr>
      </w:pPr>
      <w:r w:rsidRPr="00A64683">
        <w:rPr>
          <w:rFonts w:ascii="Times New Roman" w:hAnsi="Times New Roman" w:cs="Times New Roman"/>
          <w:color w:val="222222"/>
          <w:sz w:val="24"/>
          <w:szCs w:val="24"/>
        </w:rPr>
        <w:t xml:space="preserve">Tradurre i requisiti provenienti dall'Application Layer SDN verso il </w:t>
      </w:r>
      <w:proofErr w:type="spellStart"/>
      <w:r w:rsidRPr="00A64683">
        <w:rPr>
          <w:rFonts w:ascii="Times New Roman" w:hAnsi="Times New Roman" w:cs="Times New Roman"/>
          <w:color w:val="222222"/>
          <w:sz w:val="24"/>
          <w:szCs w:val="24"/>
        </w:rPr>
        <w:t>Datapath</w:t>
      </w:r>
      <w:proofErr w:type="spellEnd"/>
      <w:r w:rsidRPr="00A64683">
        <w:rPr>
          <w:rFonts w:ascii="Times New Roman" w:hAnsi="Times New Roman" w:cs="Times New Roman"/>
          <w:color w:val="222222"/>
          <w:sz w:val="24"/>
          <w:szCs w:val="24"/>
        </w:rPr>
        <w:t xml:space="preserve"> SDN.</w:t>
      </w:r>
    </w:p>
    <w:p w14:paraId="256545BF" w14:textId="77777777" w:rsidR="00A64683" w:rsidRPr="00A64683" w:rsidRDefault="00A64683" w:rsidP="00A64683">
      <w:pPr>
        <w:numPr>
          <w:ilvl w:val="0"/>
          <w:numId w:val="20"/>
        </w:numPr>
        <w:shd w:val="clear" w:color="auto" w:fill="FFFFFF"/>
        <w:spacing w:before="100" w:beforeAutospacing="1" w:after="24" w:line="360" w:lineRule="auto"/>
        <w:ind w:left="768"/>
        <w:rPr>
          <w:rFonts w:ascii="Times New Roman" w:hAnsi="Times New Roman" w:cs="Times New Roman"/>
          <w:color w:val="222222"/>
          <w:sz w:val="24"/>
          <w:szCs w:val="24"/>
        </w:rPr>
      </w:pPr>
      <w:r w:rsidRPr="00A64683">
        <w:rPr>
          <w:rFonts w:ascii="Times New Roman" w:hAnsi="Times New Roman" w:cs="Times New Roman"/>
          <w:color w:val="222222"/>
          <w:sz w:val="24"/>
          <w:szCs w:val="24"/>
        </w:rPr>
        <w:lastRenderedPageBreak/>
        <w:t>Fornire alle Applicazioni SDN una vista astratta della rete (che può includere statistiche ed eventi).</w:t>
      </w:r>
    </w:p>
    <w:p w14:paraId="3B23952B" w14:textId="0FA64953" w:rsidR="00A64683" w:rsidRPr="00A64683" w:rsidRDefault="00A64683" w:rsidP="00A64683">
      <w:pPr>
        <w:pStyle w:val="NormaleWeb"/>
        <w:shd w:val="clear" w:color="auto" w:fill="FFFFFF"/>
        <w:spacing w:before="120" w:beforeAutospacing="0" w:after="120" w:afterAutospacing="0" w:line="360" w:lineRule="auto"/>
        <w:rPr>
          <w:color w:val="222222"/>
        </w:rPr>
      </w:pPr>
      <w:r w:rsidRPr="00A64683">
        <w:rPr>
          <w:color w:val="222222"/>
        </w:rPr>
        <w:t xml:space="preserve">Un controller SDN è formato da uno o più agenti NBI, la SDN Control </w:t>
      </w:r>
      <w:proofErr w:type="spellStart"/>
      <w:r w:rsidRPr="00A64683">
        <w:rPr>
          <w:color w:val="222222"/>
        </w:rPr>
        <w:t>Logic</w:t>
      </w:r>
      <w:proofErr w:type="spellEnd"/>
      <w:r w:rsidRPr="00A64683">
        <w:rPr>
          <w:color w:val="222222"/>
        </w:rPr>
        <w:t>, ed i driver di Interfaccia Control to Data-Plan (CDPI).</w:t>
      </w:r>
      <w:r w:rsidR="0090005B">
        <w:rPr>
          <w:color w:val="222222"/>
        </w:rPr>
        <w:t xml:space="preserve"> </w:t>
      </w:r>
      <w:r w:rsidRPr="00A64683">
        <w:rPr>
          <w:color w:val="222222"/>
        </w:rPr>
        <w:t xml:space="preserve">La definizione di Controller SDN come un'entità logicamente centralizzata non prescrive </w:t>
      </w:r>
      <w:r w:rsidR="0090005B">
        <w:rPr>
          <w:color w:val="222222"/>
        </w:rPr>
        <w:t>né</w:t>
      </w:r>
      <w:r w:rsidRPr="00A64683">
        <w:rPr>
          <w:color w:val="222222"/>
        </w:rPr>
        <w:t xml:space="preserve"> preclude dettagli di implementazione come la connessione gerarchica tra controller, interfacce di</w:t>
      </w:r>
      <w:r w:rsidR="0090005B">
        <w:rPr>
          <w:color w:val="222222"/>
        </w:rPr>
        <w:t xml:space="preserve"> comunicazione tra controller, né</w:t>
      </w:r>
      <w:r w:rsidRPr="00A64683">
        <w:rPr>
          <w:color w:val="222222"/>
        </w:rPr>
        <w:t xml:space="preserve"> la virtualizzazione di risorse di rete.</w:t>
      </w:r>
    </w:p>
    <w:p w14:paraId="4AD8A630" w14:textId="21BE0F49" w:rsidR="00A64683" w:rsidRPr="00A64683" w:rsidRDefault="00A64683" w:rsidP="00A64683">
      <w:pPr>
        <w:pStyle w:val="NormaleWeb"/>
        <w:shd w:val="clear" w:color="auto" w:fill="FFFFFF"/>
        <w:spacing w:before="120" w:beforeAutospacing="0" w:after="120" w:afterAutospacing="0" w:line="360" w:lineRule="auto"/>
        <w:rPr>
          <w:color w:val="222222"/>
        </w:rPr>
      </w:pPr>
      <w:r w:rsidRPr="00A64683">
        <w:rPr>
          <w:color w:val="222222"/>
        </w:rPr>
        <w:t xml:space="preserve">Il </w:t>
      </w:r>
      <w:proofErr w:type="spellStart"/>
      <w:r w:rsidRPr="00A64683">
        <w:rPr>
          <w:color w:val="222222"/>
        </w:rPr>
        <w:t>Datapath</w:t>
      </w:r>
      <w:proofErr w:type="spellEnd"/>
      <w:r w:rsidRPr="00A64683">
        <w:rPr>
          <w:color w:val="222222"/>
        </w:rPr>
        <w:t xml:space="preserve"> SDN è un dispositivo logico di rete che espone visibilità e controllo sulle sue capacità offerte di forwarding ed elaborazione dati. Un </w:t>
      </w:r>
      <w:proofErr w:type="spellStart"/>
      <w:r w:rsidRPr="00A64683">
        <w:rPr>
          <w:color w:val="222222"/>
        </w:rPr>
        <w:t>Datapath</w:t>
      </w:r>
      <w:proofErr w:type="spellEnd"/>
      <w:r w:rsidRPr="00A64683">
        <w:rPr>
          <w:color w:val="222222"/>
        </w:rPr>
        <w:t xml:space="preserve"> SDN comprende un</w:t>
      </w:r>
      <w:r w:rsidR="00DC1997">
        <w:rPr>
          <w:color w:val="222222"/>
        </w:rPr>
        <w:t xml:space="preserve"> agent CDPI ed un insieme di uno</w:t>
      </w:r>
      <w:r w:rsidRPr="00A64683">
        <w:rPr>
          <w:color w:val="222222"/>
        </w:rPr>
        <w:t xml:space="preserve"> o più dispositivi di forwarding del traffico e nessuna o più funzioni di elaborazione del traffico. Questi possono includere il semplice forwarding verso le interfacce esterne, l'elaborazione interna del traffico o funzioni di terminazione.</w:t>
      </w:r>
      <w:r w:rsidR="00DC1997">
        <w:rPr>
          <w:color w:val="222222"/>
        </w:rPr>
        <w:t xml:space="preserve"> </w:t>
      </w:r>
      <w:r w:rsidRPr="00A64683">
        <w:rPr>
          <w:color w:val="222222"/>
        </w:rPr>
        <w:t xml:space="preserve">Uno o più SDN </w:t>
      </w:r>
      <w:proofErr w:type="spellStart"/>
      <w:r w:rsidRPr="00A64683">
        <w:rPr>
          <w:color w:val="222222"/>
        </w:rPr>
        <w:t>Da</w:t>
      </w:r>
      <w:r w:rsidR="00DC1997">
        <w:rPr>
          <w:color w:val="222222"/>
        </w:rPr>
        <w:t>tapath</w:t>
      </w:r>
      <w:proofErr w:type="spellEnd"/>
      <w:r w:rsidR="00DC1997">
        <w:rPr>
          <w:color w:val="222222"/>
        </w:rPr>
        <w:t xml:space="preserve"> possono essere contenuti, fisicamente, </w:t>
      </w:r>
      <w:r w:rsidRPr="00A64683">
        <w:rPr>
          <w:color w:val="222222"/>
        </w:rPr>
        <w:t>all'interno di un unico elemento di rete, una combinazione fisica integrata di r</w:t>
      </w:r>
      <w:r w:rsidR="00DC1997">
        <w:rPr>
          <w:color w:val="222222"/>
        </w:rPr>
        <w:t xml:space="preserve">isorse di comunicazione. </w:t>
      </w:r>
    </w:p>
    <w:p w14:paraId="7EE1A113" w14:textId="0F48E962" w:rsidR="00A64683" w:rsidRPr="00A64683" w:rsidRDefault="00A64683" w:rsidP="00A64683">
      <w:pPr>
        <w:pStyle w:val="NormaleWeb"/>
        <w:shd w:val="clear" w:color="auto" w:fill="FFFFFF"/>
        <w:spacing w:before="120" w:beforeAutospacing="0" w:after="120" w:afterAutospacing="0" w:line="360" w:lineRule="auto"/>
        <w:rPr>
          <w:color w:val="222222"/>
        </w:rPr>
      </w:pPr>
      <w:r w:rsidRPr="00A64683">
        <w:rPr>
          <w:color w:val="222222"/>
        </w:rPr>
        <w:t>La SDN CDPI è l'interfaccia definita tra un co</w:t>
      </w:r>
      <w:r w:rsidR="00DC1997">
        <w:rPr>
          <w:color w:val="222222"/>
        </w:rPr>
        <w:t xml:space="preserve">ntroller SDN ed un SDN </w:t>
      </w:r>
      <w:proofErr w:type="spellStart"/>
      <w:r w:rsidR="00DC1997">
        <w:rPr>
          <w:color w:val="222222"/>
        </w:rPr>
        <w:t>Datapath</w:t>
      </w:r>
      <w:proofErr w:type="spellEnd"/>
      <w:r w:rsidR="00DC1997">
        <w:rPr>
          <w:color w:val="222222"/>
        </w:rPr>
        <w:t>; questa interfaccia</w:t>
      </w:r>
      <w:r w:rsidRPr="00A64683">
        <w:rPr>
          <w:color w:val="222222"/>
        </w:rPr>
        <w:t xml:space="preserve"> offre</w:t>
      </w:r>
      <w:r w:rsidR="00DC1997">
        <w:rPr>
          <w:color w:val="222222"/>
        </w:rPr>
        <w:t>:</w:t>
      </w:r>
    </w:p>
    <w:p w14:paraId="30ED6265" w14:textId="77777777" w:rsidR="00A64683" w:rsidRPr="00A64683" w:rsidRDefault="00A64683" w:rsidP="00A64683">
      <w:pPr>
        <w:numPr>
          <w:ilvl w:val="0"/>
          <w:numId w:val="21"/>
        </w:numPr>
        <w:shd w:val="clear" w:color="auto" w:fill="FFFFFF"/>
        <w:spacing w:before="100" w:beforeAutospacing="1" w:after="24" w:line="360" w:lineRule="auto"/>
        <w:ind w:left="768"/>
        <w:rPr>
          <w:rFonts w:ascii="Times New Roman" w:hAnsi="Times New Roman" w:cs="Times New Roman"/>
          <w:color w:val="222222"/>
          <w:sz w:val="24"/>
          <w:szCs w:val="24"/>
        </w:rPr>
      </w:pPr>
      <w:r w:rsidRPr="00A64683">
        <w:rPr>
          <w:rFonts w:ascii="Times New Roman" w:hAnsi="Times New Roman" w:cs="Times New Roman"/>
          <w:color w:val="222222"/>
          <w:sz w:val="24"/>
          <w:szCs w:val="24"/>
        </w:rPr>
        <w:t>Controllo programmatico di tutte le operazioni di forwarding</w:t>
      </w:r>
    </w:p>
    <w:p w14:paraId="1DE48659" w14:textId="77777777" w:rsidR="00A64683" w:rsidRPr="00A64683" w:rsidRDefault="00A64683" w:rsidP="00A64683">
      <w:pPr>
        <w:numPr>
          <w:ilvl w:val="0"/>
          <w:numId w:val="21"/>
        </w:numPr>
        <w:shd w:val="clear" w:color="auto" w:fill="FFFFFF"/>
        <w:spacing w:before="100" w:beforeAutospacing="1" w:after="24" w:line="360" w:lineRule="auto"/>
        <w:ind w:left="768"/>
        <w:rPr>
          <w:rFonts w:ascii="Times New Roman" w:hAnsi="Times New Roman" w:cs="Times New Roman"/>
          <w:color w:val="222222"/>
          <w:sz w:val="24"/>
          <w:szCs w:val="24"/>
        </w:rPr>
      </w:pPr>
      <w:r w:rsidRPr="00A64683">
        <w:rPr>
          <w:rFonts w:ascii="Times New Roman" w:hAnsi="Times New Roman" w:cs="Times New Roman"/>
          <w:color w:val="222222"/>
          <w:sz w:val="24"/>
          <w:szCs w:val="24"/>
        </w:rPr>
        <w:t>Esposizione delle capacità sottostanti</w:t>
      </w:r>
    </w:p>
    <w:p w14:paraId="6302CD03" w14:textId="77777777" w:rsidR="00A64683" w:rsidRPr="00A64683" w:rsidRDefault="00A64683" w:rsidP="00A64683">
      <w:pPr>
        <w:numPr>
          <w:ilvl w:val="0"/>
          <w:numId w:val="21"/>
        </w:numPr>
        <w:shd w:val="clear" w:color="auto" w:fill="FFFFFF"/>
        <w:spacing w:before="100" w:beforeAutospacing="1" w:after="24" w:line="360" w:lineRule="auto"/>
        <w:ind w:left="768"/>
        <w:rPr>
          <w:rFonts w:ascii="Times New Roman" w:hAnsi="Times New Roman" w:cs="Times New Roman"/>
          <w:color w:val="222222"/>
          <w:sz w:val="24"/>
          <w:szCs w:val="24"/>
        </w:rPr>
      </w:pPr>
      <w:r w:rsidRPr="00A64683">
        <w:rPr>
          <w:rFonts w:ascii="Times New Roman" w:hAnsi="Times New Roman" w:cs="Times New Roman"/>
          <w:color w:val="222222"/>
          <w:sz w:val="24"/>
          <w:szCs w:val="24"/>
        </w:rPr>
        <w:t>Reporting statistico</w:t>
      </w:r>
    </w:p>
    <w:p w14:paraId="6AE8E65D" w14:textId="77777777" w:rsidR="00DC1997" w:rsidRDefault="00A64683" w:rsidP="00DC1997">
      <w:pPr>
        <w:numPr>
          <w:ilvl w:val="0"/>
          <w:numId w:val="21"/>
        </w:numPr>
        <w:shd w:val="clear" w:color="auto" w:fill="FFFFFF"/>
        <w:spacing w:before="100" w:beforeAutospacing="1" w:after="24" w:line="360" w:lineRule="auto"/>
        <w:ind w:left="768"/>
        <w:rPr>
          <w:rFonts w:ascii="Times New Roman" w:hAnsi="Times New Roman" w:cs="Times New Roman"/>
          <w:color w:val="222222"/>
          <w:sz w:val="24"/>
          <w:szCs w:val="24"/>
        </w:rPr>
      </w:pPr>
      <w:r w:rsidRPr="00A64683">
        <w:rPr>
          <w:rFonts w:ascii="Times New Roman" w:hAnsi="Times New Roman" w:cs="Times New Roman"/>
          <w:color w:val="222222"/>
          <w:sz w:val="24"/>
          <w:szCs w:val="24"/>
        </w:rPr>
        <w:t>Notifica di eventi</w:t>
      </w:r>
    </w:p>
    <w:p w14:paraId="2AAEBD1F" w14:textId="6522DAD9" w:rsidR="00A65762" w:rsidRDefault="00A64683" w:rsidP="00DC1997">
      <w:pPr>
        <w:shd w:val="clear" w:color="auto" w:fill="FFFFFF"/>
        <w:spacing w:before="100" w:beforeAutospacing="1" w:after="24" w:line="360" w:lineRule="auto"/>
        <w:rPr>
          <w:rFonts w:ascii="Times New Roman" w:hAnsi="Times New Roman" w:cs="Times New Roman"/>
          <w:color w:val="222222"/>
          <w:sz w:val="24"/>
          <w:szCs w:val="24"/>
        </w:rPr>
      </w:pPr>
      <w:r w:rsidRPr="00DC1997">
        <w:rPr>
          <w:rFonts w:ascii="Times New Roman" w:hAnsi="Times New Roman" w:cs="Times New Roman"/>
          <w:color w:val="222222"/>
          <w:sz w:val="24"/>
          <w:szCs w:val="24"/>
        </w:rPr>
        <w:t>Uno dei principi d</w:t>
      </w:r>
      <w:r w:rsidR="00DC1997">
        <w:rPr>
          <w:rFonts w:ascii="Times New Roman" w:hAnsi="Times New Roman" w:cs="Times New Roman"/>
          <w:color w:val="222222"/>
          <w:sz w:val="24"/>
          <w:szCs w:val="24"/>
        </w:rPr>
        <w:t>i SDN è l'aspettativa che questa interfaccia sia implementata</w:t>
      </w:r>
      <w:r w:rsidRPr="00DC1997">
        <w:rPr>
          <w:rFonts w:ascii="Times New Roman" w:hAnsi="Times New Roman" w:cs="Times New Roman"/>
          <w:color w:val="222222"/>
          <w:sz w:val="24"/>
          <w:szCs w:val="24"/>
        </w:rPr>
        <w:t xml:space="preserve"> in maniera aperta, neutrale rispetto ai </w:t>
      </w:r>
      <w:proofErr w:type="spellStart"/>
      <w:r w:rsidRPr="00DC1997">
        <w:rPr>
          <w:rFonts w:ascii="Times New Roman" w:hAnsi="Times New Roman" w:cs="Times New Roman"/>
          <w:color w:val="222222"/>
          <w:sz w:val="24"/>
          <w:szCs w:val="24"/>
        </w:rPr>
        <w:t>vendor</w:t>
      </w:r>
      <w:proofErr w:type="spellEnd"/>
      <w:r w:rsidRPr="00DC1997">
        <w:rPr>
          <w:rFonts w:ascii="Times New Roman" w:hAnsi="Times New Roman" w:cs="Times New Roman"/>
          <w:color w:val="222222"/>
          <w:sz w:val="24"/>
          <w:szCs w:val="24"/>
        </w:rPr>
        <w:t xml:space="preserve"> ed inter-operabile.</w:t>
      </w:r>
    </w:p>
    <w:p w14:paraId="0532A581" w14:textId="77777777" w:rsidR="00A65762" w:rsidRDefault="00A65762">
      <w:pPr>
        <w:rPr>
          <w:rFonts w:ascii="Times New Roman" w:hAnsi="Times New Roman" w:cs="Times New Roman"/>
          <w:color w:val="222222"/>
          <w:sz w:val="24"/>
          <w:szCs w:val="24"/>
        </w:rPr>
      </w:pPr>
      <w:r>
        <w:rPr>
          <w:rFonts w:ascii="Times New Roman" w:hAnsi="Times New Roman" w:cs="Times New Roman"/>
          <w:color w:val="222222"/>
          <w:sz w:val="24"/>
          <w:szCs w:val="24"/>
        </w:rPr>
        <w:br w:type="page"/>
      </w:r>
    </w:p>
    <w:p w14:paraId="5037FD7B" w14:textId="7173CE4E" w:rsidR="00BC450F" w:rsidRPr="00BC450F" w:rsidRDefault="00BC450F" w:rsidP="00BC450F">
      <w:pPr>
        <w:pStyle w:val="Titolo1"/>
        <w:rPr>
          <w:rFonts w:ascii="Times New Roman" w:hAnsi="Times New Roman" w:cs="Times New Roman"/>
          <w:color w:val="000000" w:themeColor="text1"/>
        </w:rPr>
      </w:pPr>
      <w:bookmarkStart w:id="9" w:name="_Toc5982610"/>
      <w:r w:rsidRPr="00BC450F">
        <w:rPr>
          <w:rFonts w:ascii="Times New Roman" w:hAnsi="Times New Roman" w:cs="Times New Roman"/>
          <w:color w:val="000000" w:themeColor="text1"/>
        </w:rPr>
        <w:lastRenderedPageBreak/>
        <w:t>CAPITOLO 2</w:t>
      </w:r>
      <w:bookmarkEnd w:id="9"/>
      <w:r w:rsidRPr="00BC450F">
        <w:rPr>
          <w:rFonts w:ascii="Times New Roman" w:hAnsi="Times New Roman" w:cs="Times New Roman"/>
          <w:color w:val="000000" w:themeColor="text1"/>
          <w:sz w:val="28"/>
        </w:rPr>
        <w:t xml:space="preserve"> </w:t>
      </w:r>
    </w:p>
    <w:p w14:paraId="0F042A42" w14:textId="77777777" w:rsidR="00BC450F" w:rsidRPr="00BC450F" w:rsidRDefault="00BC450F" w:rsidP="00BC450F">
      <w:pPr>
        <w:pStyle w:val="Titolo1"/>
        <w:ind w:left="-5"/>
        <w:jc w:val="both"/>
        <w:rPr>
          <w:rFonts w:ascii="Times New Roman" w:hAnsi="Times New Roman" w:cs="Times New Roman"/>
          <w:color w:val="auto"/>
          <w:sz w:val="32"/>
          <w:szCs w:val="32"/>
        </w:rPr>
      </w:pPr>
      <w:bookmarkStart w:id="10" w:name="_Toc5982611"/>
      <w:r w:rsidRPr="00BC450F">
        <w:rPr>
          <w:rFonts w:ascii="Times New Roman" w:hAnsi="Times New Roman" w:cs="Times New Roman"/>
          <w:color w:val="auto"/>
          <w:sz w:val="32"/>
          <w:szCs w:val="32"/>
        </w:rPr>
        <w:t>Sperimentazioni sull’uso di container</w:t>
      </w:r>
      <w:bookmarkEnd w:id="10"/>
      <w:r w:rsidRPr="00BC450F">
        <w:rPr>
          <w:rFonts w:ascii="Times New Roman" w:hAnsi="Times New Roman" w:cs="Times New Roman"/>
          <w:color w:val="auto"/>
          <w:sz w:val="32"/>
          <w:szCs w:val="32"/>
        </w:rPr>
        <w:t xml:space="preserve"> </w:t>
      </w:r>
    </w:p>
    <w:p w14:paraId="2DD5DFE6" w14:textId="77777777" w:rsidR="00BC450F" w:rsidRDefault="00BC450F" w:rsidP="00BC450F">
      <w:pPr>
        <w:spacing w:after="117"/>
        <w:jc w:val="both"/>
      </w:pPr>
      <w:r>
        <w:rPr>
          <w:sz w:val="28"/>
        </w:rPr>
        <w:t xml:space="preserve"> </w:t>
      </w:r>
    </w:p>
    <w:p w14:paraId="00FB3DB2" w14:textId="77777777" w:rsidR="00BC450F" w:rsidRPr="00BC450F" w:rsidRDefault="00BC450F" w:rsidP="00BC450F">
      <w:pPr>
        <w:spacing w:line="360" w:lineRule="auto"/>
        <w:ind w:left="-5" w:right="139"/>
        <w:jc w:val="both"/>
        <w:rPr>
          <w:rFonts w:ascii="Times New Roman" w:hAnsi="Times New Roman" w:cs="Times New Roman"/>
          <w:sz w:val="24"/>
          <w:szCs w:val="24"/>
        </w:rPr>
      </w:pPr>
      <w:r w:rsidRPr="00BC450F">
        <w:rPr>
          <w:rFonts w:ascii="Times New Roman" w:hAnsi="Times New Roman" w:cs="Times New Roman"/>
          <w:sz w:val="24"/>
          <w:szCs w:val="24"/>
        </w:rPr>
        <w:t xml:space="preserve">In questo capitolo sono descritte le attività di sperimentazione eseguite al fine di analizzare l’effettivo miglioramento apportato dall’uso dei container rispetto alle macchine virtuali. Nella prima parte sarà descritto il set up utilizzato ai fini del test, che purtroppo è diverso da quello previsto nei requisiti consigliati da Open </w:t>
      </w:r>
      <w:proofErr w:type="spellStart"/>
      <w:r w:rsidRPr="00BC450F">
        <w:rPr>
          <w:rFonts w:ascii="Times New Roman" w:hAnsi="Times New Roman" w:cs="Times New Roman"/>
          <w:sz w:val="24"/>
          <w:szCs w:val="24"/>
        </w:rPr>
        <w:t>Cord</w:t>
      </w:r>
      <w:proofErr w:type="spellEnd"/>
      <w:r w:rsidRPr="00BC450F">
        <w:rPr>
          <w:rFonts w:ascii="Times New Roman" w:hAnsi="Times New Roman" w:cs="Times New Roman"/>
          <w:sz w:val="24"/>
          <w:szCs w:val="24"/>
        </w:rPr>
        <w:t xml:space="preserve"> per l’implementazione del sistema. In un primo esperimento di benchmark saranno analizzati il tempo di overhead, di cui Docker ha bisogno per gestire i container e quindi gli applicativi, andando ad implementare un container in cui gira un servizio A, un secondo container in cui gira un servizio B e un terzo container C in cui si implementa il servizio A+B. Si determinerà poi la differenza tra i tempi di esecuzione di C nel suo complesso, con i tempi di esecuzione dei singoli processi A e B.  </w:t>
      </w:r>
    </w:p>
    <w:p w14:paraId="417A7F8D" w14:textId="1D77B239" w:rsidR="00BC450F" w:rsidRPr="00BC450F" w:rsidRDefault="00BC450F" w:rsidP="00BC450F">
      <w:pPr>
        <w:spacing w:line="360" w:lineRule="auto"/>
        <w:ind w:left="-5" w:right="139"/>
        <w:jc w:val="both"/>
        <w:rPr>
          <w:rFonts w:ascii="Times New Roman" w:hAnsi="Times New Roman" w:cs="Times New Roman"/>
          <w:sz w:val="24"/>
          <w:szCs w:val="24"/>
        </w:rPr>
      </w:pPr>
      <w:r w:rsidRPr="00BC450F">
        <w:rPr>
          <w:rFonts w:ascii="Times New Roman" w:hAnsi="Times New Roman" w:cs="Times New Roman"/>
          <w:sz w:val="24"/>
          <w:szCs w:val="24"/>
        </w:rPr>
        <w:t xml:space="preserve">In seconda fase </w:t>
      </w:r>
      <w:r w:rsidR="00165C83">
        <w:rPr>
          <w:rFonts w:ascii="Times New Roman" w:hAnsi="Times New Roman" w:cs="Times New Roman"/>
          <w:sz w:val="24"/>
          <w:szCs w:val="24"/>
        </w:rPr>
        <w:t>si effettuerà</w:t>
      </w:r>
      <w:r w:rsidRPr="00BC450F">
        <w:rPr>
          <w:rFonts w:ascii="Times New Roman" w:hAnsi="Times New Roman" w:cs="Times New Roman"/>
          <w:sz w:val="24"/>
          <w:szCs w:val="24"/>
        </w:rPr>
        <w:t xml:space="preserve"> invece un esperimento legato alle latenze di scala, ossia, si aumenterà il numero dei container contenenti il processo C e si analizzeranno le latenze che si osservano all’aumentare di questo numero. I container girano in contemporanea sulla nostra macchina. È interessante osservare l’impatto della funzione </w:t>
      </w:r>
      <w:proofErr w:type="spellStart"/>
      <w:r w:rsidRPr="00BC450F">
        <w:rPr>
          <w:rFonts w:ascii="Times New Roman" w:hAnsi="Times New Roman" w:cs="Times New Roman"/>
          <w:sz w:val="24"/>
          <w:szCs w:val="24"/>
        </w:rPr>
        <w:t>docker</w:t>
      </w:r>
      <w:proofErr w:type="spellEnd"/>
      <w:r w:rsidRPr="00BC450F">
        <w:rPr>
          <w:rFonts w:ascii="Times New Roman" w:hAnsi="Times New Roman" w:cs="Times New Roman"/>
          <w:sz w:val="24"/>
          <w:szCs w:val="24"/>
        </w:rPr>
        <w:t xml:space="preserve">-compose per far partire più container diversi nello stesso istante e farli interagire tra di loro, sia sui singoli processi A e B che sul processo completo C.  </w:t>
      </w:r>
      <w:r w:rsidRPr="00BC450F">
        <w:rPr>
          <w:rFonts w:ascii="Times New Roman" w:hAnsi="Times New Roman" w:cs="Times New Roman"/>
          <w:sz w:val="24"/>
          <w:szCs w:val="24"/>
        </w:rPr>
        <w:br/>
        <w:t xml:space="preserve">Questi risultati sono utili ai fini di un’analisi quantitativa dell’utilizzo di container per la gestione ottimale di applicativi ospitati su server. </w:t>
      </w:r>
    </w:p>
    <w:p w14:paraId="18F0E79A" w14:textId="77777777" w:rsidR="00BC450F" w:rsidRPr="00BC450F" w:rsidRDefault="00BC450F" w:rsidP="00BC450F">
      <w:pPr>
        <w:spacing w:line="360" w:lineRule="auto"/>
        <w:ind w:right="139"/>
        <w:jc w:val="both"/>
        <w:rPr>
          <w:rFonts w:ascii="Times New Roman" w:hAnsi="Times New Roman" w:cs="Times New Roman"/>
          <w:sz w:val="24"/>
          <w:szCs w:val="24"/>
        </w:rPr>
      </w:pPr>
      <w:r w:rsidRPr="00BC450F">
        <w:rPr>
          <w:rFonts w:ascii="Times New Roman" w:hAnsi="Times New Roman" w:cs="Times New Roman"/>
          <w:sz w:val="24"/>
          <w:szCs w:val="24"/>
        </w:rPr>
        <w:t xml:space="preserve">Tutti i codici utilizzati, i test fatti e i risultati di questi test, sono liberamente consultabili, migliorabili e criticabili, sulla piattaforma GitHub all’indirizzo </w:t>
      </w:r>
    </w:p>
    <w:p w14:paraId="6CF1BB8F" w14:textId="77777777" w:rsidR="00BC450F" w:rsidRPr="00BC450F" w:rsidRDefault="00BC450F" w:rsidP="00BC450F">
      <w:pPr>
        <w:spacing w:after="273" w:line="360" w:lineRule="auto"/>
        <w:jc w:val="both"/>
        <w:rPr>
          <w:rFonts w:ascii="Times New Roman" w:hAnsi="Times New Roman" w:cs="Times New Roman"/>
          <w:sz w:val="24"/>
          <w:szCs w:val="24"/>
          <w:lang w:val="en-US"/>
        </w:rPr>
      </w:pPr>
      <w:r w:rsidRPr="00BC450F">
        <w:rPr>
          <w:rFonts w:ascii="Times New Roman" w:hAnsi="Times New Roman" w:cs="Times New Roman"/>
          <w:sz w:val="24"/>
          <w:szCs w:val="24"/>
          <w:lang w:val="en-US"/>
        </w:rPr>
        <w:t xml:space="preserve">(INSERIRE INDIRIZZO GIT HUB) </w:t>
      </w:r>
    </w:p>
    <w:p w14:paraId="10B55B22" w14:textId="77777777" w:rsidR="00BC450F" w:rsidRPr="00DC0F1F" w:rsidRDefault="00BC450F" w:rsidP="00BC450F">
      <w:pPr>
        <w:spacing w:after="273"/>
        <w:jc w:val="both"/>
        <w:rPr>
          <w:lang w:val="en-US"/>
        </w:rPr>
      </w:pPr>
      <w:r w:rsidRPr="00DC0F1F">
        <w:rPr>
          <w:lang w:val="en-US"/>
        </w:rPr>
        <w:t xml:space="preserve"> </w:t>
      </w:r>
    </w:p>
    <w:p w14:paraId="1875D656" w14:textId="77777777" w:rsidR="00BC450F" w:rsidRPr="00DC0F1F" w:rsidRDefault="00BC450F" w:rsidP="00BC450F">
      <w:pPr>
        <w:spacing w:after="273"/>
        <w:jc w:val="both"/>
        <w:rPr>
          <w:lang w:val="en-US"/>
        </w:rPr>
      </w:pPr>
      <w:r w:rsidRPr="00DC0F1F">
        <w:rPr>
          <w:lang w:val="en-US"/>
        </w:rPr>
        <w:t xml:space="preserve"> </w:t>
      </w:r>
    </w:p>
    <w:p w14:paraId="7BAC5072" w14:textId="77777777" w:rsidR="00BC450F" w:rsidRPr="00DC0F1F" w:rsidRDefault="00BC450F" w:rsidP="00BC450F">
      <w:pPr>
        <w:spacing w:after="276"/>
        <w:jc w:val="both"/>
        <w:rPr>
          <w:lang w:val="en-US"/>
        </w:rPr>
      </w:pPr>
      <w:r w:rsidRPr="00DC0F1F">
        <w:rPr>
          <w:lang w:val="en-US"/>
        </w:rPr>
        <w:t xml:space="preserve"> </w:t>
      </w:r>
    </w:p>
    <w:p w14:paraId="1C970FE4" w14:textId="77777777" w:rsidR="00BC450F" w:rsidRPr="00DC0F1F" w:rsidRDefault="00BC450F" w:rsidP="00BC450F">
      <w:pPr>
        <w:spacing w:after="0"/>
        <w:jc w:val="both"/>
        <w:rPr>
          <w:lang w:val="en-US"/>
        </w:rPr>
      </w:pPr>
      <w:r w:rsidRPr="00DC0F1F">
        <w:rPr>
          <w:lang w:val="en-US"/>
        </w:rPr>
        <w:t xml:space="preserve"> </w:t>
      </w:r>
    </w:p>
    <w:p w14:paraId="6A4955A6" w14:textId="77777777" w:rsidR="00BC450F" w:rsidRPr="00DC0F1F" w:rsidRDefault="00BC450F" w:rsidP="00BC450F">
      <w:pPr>
        <w:spacing w:after="0"/>
        <w:jc w:val="both"/>
        <w:rPr>
          <w:lang w:val="en-US"/>
        </w:rPr>
      </w:pPr>
      <w:r w:rsidRPr="00DC0F1F">
        <w:rPr>
          <w:color w:val="2F5496"/>
          <w:sz w:val="32"/>
          <w:lang w:val="en-US"/>
        </w:rPr>
        <w:t xml:space="preserve"> </w:t>
      </w:r>
    </w:p>
    <w:p w14:paraId="1A67A782" w14:textId="77777777" w:rsidR="00BC450F" w:rsidRPr="00BC450F" w:rsidRDefault="00BC450F" w:rsidP="00BC450F">
      <w:pPr>
        <w:pStyle w:val="Titolo2"/>
        <w:rPr>
          <w:rFonts w:ascii="Times New Roman" w:hAnsi="Times New Roman" w:cs="Times New Roman"/>
          <w:color w:val="auto"/>
          <w:lang w:val="en-US"/>
        </w:rPr>
      </w:pPr>
      <w:bookmarkStart w:id="11" w:name="_Toc5982612"/>
      <w:r w:rsidRPr="00BC450F">
        <w:rPr>
          <w:rFonts w:ascii="Times New Roman" w:hAnsi="Times New Roman" w:cs="Times New Roman"/>
          <w:color w:val="auto"/>
          <w:lang w:val="en-US"/>
        </w:rPr>
        <w:lastRenderedPageBreak/>
        <w:t>2.1 Set-Up Hardware e Software</w:t>
      </w:r>
      <w:bookmarkEnd w:id="11"/>
      <w:r w:rsidRPr="00BC450F">
        <w:rPr>
          <w:rFonts w:ascii="Times New Roman" w:hAnsi="Times New Roman" w:cs="Times New Roman"/>
          <w:color w:val="auto"/>
          <w:sz w:val="22"/>
          <w:lang w:val="en-US"/>
        </w:rPr>
        <w:t xml:space="preserve"> </w:t>
      </w:r>
    </w:p>
    <w:p w14:paraId="1BB4EDE3" w14:textId="55993FC0" w:rsidR="00BC450F" w:rsidRPr="004C3DD0" w:rsidRDefault="00BC450F" w:rsidP="00AC20CB">
      <w:pPr>
        <w:spacing w:after="187" w:line="360" w:lineRule="auto"/>
        <w:jc w:val="both"/>
      </w:pPr>
      <w:r w:rsidRPr="004C3DD0">
        <w:rPr>
          <w:lang w:val="en-GB"/>
        </w:rPr>
        <w:t xml:space="preserve"> </w:t>
      </w:r>
      <w:r w:rsidRPr="009E135E">
        <w:br/>
      </w:r>
      <w:r w:rsidRPr="00BC450F">
        <w:rPr>
          <w:rFonts w:ascii="Times New Roman" w:hAnsi="Times New Roman" w:cs="Times New Roman"/>
          <w:sz w:val="24"/>
          <w:szCs w:val="24"/>
        </w:rPr>
        <w:t xml:space="preserve">La macchina utilizzata per effettuare i test è una Work Station Fujitsu, nello specifico una Celsius R940n, che ha caratteristiche differenti da quelle consigliate da Open </w:t>
      </w:r>
      <w:proofErr w:type="spellStart"/>
      <w:r w:rsidRPr="00BC450F">
        <w:rPr>
          <w:rFonts w:ascii="Times New Roman" w:hAnsi="Times New Roman" w:cs="Times New Roman"/>
          <w:sz w:val="24"/>
          <w:szCs w:val="24"/>
        </w:rPr>
        <w:t>Cord</w:t>
      </w:r>
      <w:proofErr w:type="spellEnd"/>
      <w:r w:rsidRPr="00BC450F">
        <w:rPr>
          <w:rFonts w:ascii="Times New Roman" w:hAnsi="Times New Roman" w:cs="Times New Roman"/>
          <w:sz w:val="24"/>
          <w:szCs w:val="24"/>
        </w:rPr>
        <w:t xml:space="preserve"> ma che comunque ha permesso di ottenere utili risultati per trarre delle conclusioni di interesse. Nella tabella sottostante sono confrontate le caratteristiche tecniche della macchina utilizzata nei test con quella dei server consigliati da ONF</w:t>
      </w:r>
      <w:sdt>
        <w:sdtPr>
          <w:rPr>
            <w:rFonts w:ascii="Times New Roman" w:hAnsi="Times New Roman" w:cs="Times New Roman"/>
            <w:sz w:val="24"/>
            <w:szCs w:val="24"/>
          </w:rPr>
          <w:id w:val="1205760952"/>
          <w:citation/>
        </w:sdtPr>
        <w:sdtContent>
          <w:r w:rsidR="009336D1">
            <w:rPr>
              <w:rFonts w:ascii="Times New Roman" w:hAnsi="Times New Roman" w:cs="Times New Roman"/>
              <w:sz w:val="24"/>
              <w:szCs w:val="24"/>
            </w:rPr>
            <w:fldChar w:fldCharType="begin"/>
          </w:r>
          <w:r w:rsidR="009336D1">
            <w:rPr>
              <w:rFonts w:ascii="Times New Roman" w:hAnsi="Times New Roman" w:cs="Times New Roman"/>
              <w:sz w:val="24"/>
              <w:szCs w:val="24"/>
            </w:rPr>
            <w:instrText xml:space="preserve"> CITATION Ope \l 1040 </w:instrText>
          </w:r>
          <w:r w:rsidR="009336D1">
            <w:rPr>
              <w:rFonts w:ascii="Times New Roman" w:hAnsi="Times New Roman" w:cs="Times New Roman"/>
              <w:sz w:val="24"/>
              <w:szCs w:val="24"/>
            </w:rPr>
            <w:fldChar w:fldCharType="separate"/>
          </w:r>
          <w:r w:rsidR="00070E80">
            <w:rPr>
              <w:rFonts w:ascii="Times New Roman" w:hAnsi="Times New Roman" w:cs="Times New Roman"/>
              <w:noProof/>
              <w:sz w:val="24"/>
              <w:szCs w:val="24"/>
            </w:rPr>
            <w:t xml:space="preserve"> </w:t>
          </w:r>
          <w:r w:rsidR="00070E80" w:rsidRPr="00070E80">
            <w:rPr>
              <w:rFonts w:ascii="Times New Roman" w:hAnsi="Times New Roman" w:cs="Times New Roman"/>
              <w:noProof/>
              <w:sz w:val="24"/>
              <w:szCs w:val="24"/>
            </w:rPr>
            <w:t>(Open Cord, s.d.)</w:t>
          </w:r>
          <w:r w:rsidR="009336D1">
            <w:rPr>
              <w:rFonts w:ascii="Times New Roman" w:hAnsi="Times New Roman" w:cs="Times New Roman"/>
              <w:sz w:val="24"/>
              <w:szCs w:val="24"/>
            </w:rPr>
            <w:fldChar w:fldCharType="end"/>
          </w:r>
        </w:sdtContent>
      </w:sdt>
      <w:r w:rsidRPr="00BC450F">
        <w:rPr>
          <w:rFonts w:ascii="Times New Roman" w:hAnsi="Times New Roman" w:cs="Times New Roman"/>
          <w:sz w:val="24"/>
          <w:szCs w:val="24"/>
        </w:rPr>
        <w:t xml:space="preserve"> per la configurazione di un data center modello, in maniera da contestualizzare i test eseguiti</w:t>
      </w:r>
      <w:r>
        <w:rPr>
          <w:rFonts w:ascii="Times New Roman" w:hAnsi="Times New Roman" w:cs="Times New Roman"/>
          <w:sz w:val="24"/>
          <w:szCs w:val="24"/>
        </w:rPr>
        <w:t>.</w:t>
      </w:r>
    </w:p>
    <w:tbl>
      <w:tblPr>
        <w:tblW w:w="8168" w:type="dxa"/>
        <w:tblInd w:w="26" w:type="dxa"/>
        <w:tblBorders>
          <w:top w:val="double" w:sz="6" w:space="0" w:color="000000"/>
          <w:left w:val="double" w:sz="6" w:space="0" w:color="000000"/>
          <w:bottom w:val="single" w:sz="4" w:space="0" w:color="auto"/>
          <w:right w:val="double" w:sz="6" w:space="0" w:color="000000"/>
          <w:insideH w:val="double" w:sz="6" w:space="0" w:color="000000"/>
          <w:insideV w:val="double" w:sz="6" w:space="0" w:color="000000"/>
        </w:tblBorders>
        <w:shd w:val="clear" w:color="auto" w:fill="C45911" w:themeFill="accent2" w:themeFillShade="BF"/>
        <w:tblCellMar>
          <w:top w:w="79" w:type="dxa"/>
          <w:left w:w="106" w:type="dxa"/>
          <w:right w:w="50" w:type="dxa"/>
        </w:tblCellMar>
        <w:tblLook w:val="04A0" w:firstRow="1" w:lastRow="0" w:firstColumn="1" w:lastColumn="0" w:noHBand="0" w:noVBand="1"/>
      </w:tblPr>
      <w:tblGrid>
        <w:gridCol w:w="2374"/>
        <w:gridCol w:w="2982"/>
        <w:gridCol w:w="2812"/>
      </w:tblGrid>
      <w:tr w:rsidR="00BC450F" w:rsidRPr="009E135E" w14:paraId="12D7AB57" w14:textId="77777777" w:rsidTr="00BC450F">
        <w:trPr>
          <w:trHeight w:val="1068"/>
        </w:trPr>
        <w:tc>
          <w:tcPr>
            <w:tcW w:w="2374" w:type="dxa"/>
            <w:tcBorders>
              <w:bottom w:val="single" w:sz="4" w:space="0" w:color="auto"/>
            </w:tcBorders>
            <w:shd w:val="clear" w:color="auto" w:fill="2F5496" w:themeFill="accent1" w:themeFillShade="BF"/>
          </w:tcPr>
          <w:p w14:paraId="0716DCC8" w14:textId="77777777" w:rsidR="00BC450F" w:rsidRPr="00060B9F" w:rsidRDefault="00BC450F" w:rsidP="00BC450F">
            <w:pPr>
              <w:jc w:val="both"/>
              <w:rPr>
                <w:rFonts w:cstheme="minorHAnsi"/>
                <w:szCs w:val="24"/>
              </w:rPr>
            </w:pPr>
            <w:r w:rsidRPr="00060B9F">
              <w:rPr>
                <w:rFonts w:cstheme="minorHAnsi"/>
                <w:szCs w:val="24"/>
              </w:rPr>
              <w:t xml:space="preserve">Macchina </w:t>
            </w:r>
          </w:p>
        </w:tc>
        <w:tc>
          <w:tcPr>
            <w:tcW w:w="2982" w:type="dxa"/>
            <w:tcBorders>
              <w:bottom w:val="single" w:sz="4" w:space="0" w:color="auto"/>
            </w:tcBorders>
            <w:shd w:val="clear" w:color="auto" w:fill="2F5496" w:themeFill="accent1" w:themeFillShade="BF"/>
          </w:tcPr>
          <w:p w14:paraId="1320AACB" w14:textId="77777777" w:rsidR="00BC450F" w:rsidRPr="00060B9F" w:rsidRDefault="00BC450F" w:rsidP="00BC450F">
            <w:pPr>
              <w:spacing w:after="162"/>
              <w:ind w:left="2"/>
              <w:jc w:val="both"/>
              <w:rPr>
                <w:rFonts w:cstheme="minorHAnsi"/>
                <w:szCs w:val="24"/>
                <w:lang w:val="en-US"/>
              </w:rPr>
            </w:pPr>
            <w:r w:rsidRPr="00060B9F">
              <w:rPr>
                <w:rFonts w:cstheme="minorHAnsi"/>
                <w:szCs w:val="24"/>
                <w:lang w:val="en-US"/>
              </w:rPr>
              <w:t xml:space="preserve">Work Station Fujitsu </w:t>
            </w:r>
          </w:p>
          <w:p w14:paraId="6744E1D2" w14:textId="77777777" w:rsidR="00BC450F" w:rsidRPr="00060B9F" w:rsidRDefault="00BC450F" w:rsidP="00BC450F">
            <w:pPr>
              <w:ind w:left="2"/>
              <w:jc w:val="both"/>
              <w:rPr>
                <w:rFonts w:cstheme="minorHAnsi"/>
                <w:szCs w:val="24"/>
                <w:lang w:val="en-US"/>
              </w:rPr>
            </w:pPr>
            <w:r w:rsidRPr="00060B9F">
              <w:rPr>
                <w:rFonts w:cstheme="minorHAnsi"/>
                <w:szCs w:val="24"/>
                <w:lang w:val="en-US"/>
              </w:rPr>
              <w:t xml:space="preserve">Celsius R940n </w:t>
            </w:r>
          </w:p>
        </w:tc>
        <w:tc>
          <w:tcPr>
            <w:tcW w:w="2812" w:type="dxa"/>
            <w:tcBorders>
              <w:bottom w:val="single" w:sz="4" w:space="0" w:color="auto"/>
            </w:tcBorders>
            <w:shd w:val="clear" w:color="auto" w:fill="2F5496" w:themeFill="accent1" w:themeFillShade="BF"/>
          </w:tcPr>
          <w:p w14:paraId="58981858" w14:textId="77777777" w:rsidR="00BC450F" w:rsidRPr="00060B9F" w:rsidRDefault="00BC450F" w:rsidP="00BC450F">
            <w:pPr>
              <w:spacing w:after="162"/>
              <w:ind w:left="3"/>
              <w:jc w:val="both"/>
              <w:rPr>
                <w:rFonts w:cstheme="minorHAnsi"/>
                <w:szCs w:val="24"/>
                <w:lang w:val="en-US"/>
              </w:rPr>
            </w:pPr>
            <w:r w:rsidRPr="00060B9F">
              <w:rPr>
                <w:rFonts w:cstheme="minorHAnsi"/>
                <w:szCs w:val="24"/>
                <w:lang w:val="en-US"/>
              </w:rPr>
              <w:t xml:space="preserve">Server OCP Inspired™ </w:t>
            </w:r>
          </w:p>
          <w:p w14:paraId="5DEAC6C0" w14:textId="77777777" w:rsidR="00BC450F" w:rsidRPr="00060B9F" w:rsidRDefault="00BC450F" w:rsidP="00BC450F">
            <w:pPr>
              <w:ind w:left="3"/>
              <w:jc w:val="both"/>
              <w:rPr>
                <w:rFonts w:cstheme="minorHAnsi"/>
                <w:szCs w:val="24"/>
                <w:lang w:val="en-US"/>
              </w:rPr>
            </w:pPr>
            <w:proofErr w:type="spellStart"/>
            <w:r w:rsidRPr="00060B9F">
              <w:rPr>
                <w:rFonts w:cstheme="minorHAnsi"/>
                <w:szCs w:val="24"/>
                <w:lang w:val="en-US"/>
              </w:rPr>
              <w:t>QuantaGrid</w:t>
            </w:r>
            <w:proofErr w:type="spellEnd"/>
            <w:r w:rsidRPr="00060B9F">
              <w:rPr>
                <w:rFonts w:cstheme="minorHAnsi"/>
                <w:szCs w:val="24"/>
                <w:lang w:val="en-US"/>
              </w:rPr>
              <w:t xml:space="preserve"> D51B-1U </w:t>
            </w:r>
          </w:p>
        </w:tc>
      </w:tr>
      <w:tr w:rsidR="00BC450F" w14:paraId="6F29E975" w14:textId="77777777" w:rsidTr="00BC450F">
        <w:trPr>
          <w:trHeight w:val="1070"/>
        </w:trPr>
        <w:tc>
          <w:tcPr>
            <w:tcW w:w="2374" w:type="dxa"/>
            <w:tcBorders>
              <w:top w:val="single" w:sz="4" w:space="0" w:color="auto"/>
              <w:bottom w:val="double" w:sz="6" w:space="0" w:color="000000"/>
            </w:tcBorders>
            <w:shd w:val="clear" w:color="auto" w:fill="C45911" w:themeFill="accent2" w:themeFillShade="BF"/>
          </w:tcPr>
          <w:p w14:paraId="76D4D82F" w14:textId="77777777" w:rsidR="00BC450F" w:rsidRPr="00060B9F" w:rsidRDefault="00BC450F" w:rsidP="00BC450F">
            <w:pPr>
              <w:jc w:val="both"/>
              <w:rPr>
                <w:rFonts w:cstheme="minorHAnsi"/>
                <w:szCs w:val="24"/>
              </w:rPr>
            </w:pPr>
            <w:r w:rsidRPr="00060B9F">
              <w:rPr>
                <w:rFonts w:cstheme="minorHAnsi"/>
                <w:szCs w:val="24"/>
              </w:rPr>
              <w:t xml:space="preserve">CPU </w:t>
            </w:r>
          </w:p>
        </w:tc>
        <w:tc>
          <w:tcPr>
            <w:tcW w:w="2982" w:type="dxa"/>
            <w:tcBorders>
              <w:top w:val="single" w:sz="4" w:space="0" w:color="auto"/>
              <w:bottom w:val="double" w:sz="6" w:space="0" w:color="000000"/>
            </w:tcBorders>
            <w:shd w:val="clear" w:color="auto" w:fill="C45911" w:themeFill="accent2" w:themeFillShade="BF"/>
          </w:tcPr>
          <w:p w14:paraId="5E766A06" w14:textId="43B35F1D" w:rsidR="00BC450F" w:rsidRPr="00060B9F" w:rsidRDefault="00BC450F" w:rsidP="00BC450F">
            <w:pPr>
              <w:spacing w:after="162"/>
              <w:ind w:left="2"/>
              <w:jc w:val="both"/>
              <w:rPr>
                <w:rFonts w:cstheme="minorHAnsi"/>
                <w:szCs w:val="24"/>
              </w:rPr>
            </w:pPr>
            <w:r w:rsidRPr="00060B9F">
              <w:rPr>
                <w:rFonts w:cstheme="minorHAnsi"/>
                <w:szCs w:val="24"/>
              </w:rPr>
              <w:t xml:space="preserve">Intel® </w:t>
            </w:r>
            <w:proofErr w:type="spellStart"/>
            <w:r w:rsidRPr="00060B9F">
              <w:rPr>
                <w:rFonts w:cstheme="minorHAnsi"/>
                <w:szCs w:val="24"/>
              </w:rPr>
              <w:t>Xeon</w:t>
            </w:r>
            <w:proofErr w:type="spellEnd"/>
            <w:r w:rsidRPr="00060B9F">
              <w:rPr>
                <w:rFonts w:cstheme="minorHAnsi"/>
                <w:szCs w:val="24"/>
              </w:rPr>
              <w:t>® CPU</w:t>
            </w:r>
            <w:r w:rsidR="0046675E">
              <w:rPr>
                <w:rFonts w:cstheme="minorHAnsi"/>
                <w:szCs w:val="24"/>
              </w:rPr>
              <w:t xml:space="preserve"> </w:t>
            </w:r>
            <w:r w:rsidRPr="00060B9F">
              <w:rPr>
                <w:rFonts w:cstheme="minorHAnsi"/>
                <w:szCs w:val="24"/>
              </w:rPr>
              <w:t>E5-</w:t>
            </w:r>
            <w:r w:rsidR="0046675E" w:rsidRPr="00060B9F">
              <w:rPr>
                <w:rFonts w:cstheme="minorHAnsi"/>
                <w:szCs w:val="24"/>
              </w:rPr>
              <w:t>2637</w:t>
            </w:r>
          </w:p>
          <w:p w14:paraId="7FCE5832" w14:textId="1611CB5D" w:rsidR="00BC450F" w:rsidRPr="00060B9F" w:rsidRDefault="00BC450F" w:rsidP="00BC450F">
            <w:pPr>
              <w:ind w:left="2"/>
              <w:jc w:val="both"/>
              <w:rPr>
                <w:rFonts w:cstheme="minorHAnsi"/>
                <w:szCs w:val="24"/>
              </w:rPr>
            </w:pPr>
            <w:r w:rsidRPr="00060B9F">
              <w:rPr>
                <w:rFonts w:cstheme="minorHAnsi"/>
                <w:szCs w:val="24"/>
              </w:rPr>
              <w:t xml:space="preserve">v3 3.5 GHz </w:t>
            </w:r>
            <w:bookmarkStart w:id="12" w:name="_GoBack"/>
            <w:bookmarkEnd w:id="12"/>
          </w:p>
        </w:tc>
        <w:tc>
          <w:tcPr>
            <w:tcW w:w="2812" w:type="dxa"/>
            <w:tcBorders>
              <w:top w:val="single" w:sz="4" w:space="0" w:color="auto"/>
              <w:bottom w:val="double" w:sz="6" w:space="0" w:color="000000"/>
            </w:tcBorders>
            <w:shd w:val="clear" w:color="auto" w:fill="C45911" w:themeFill="accent2" w:themeFillShade="BF"/>
          </w:tcPr>
          <w:p w14:paraId="2A1A6536" w14:textId="77777777" w:rsidR="00BC450F" w:rsidRPr="00060B9F" w:rsidRDefault="00BC450F" w:rsidP="00BC450F">
            <w:pPr>
              <w:spacing w:after="162"/>
              <w:ind w:left="3"/>
              <w:jc w:val="both"/>
              <w:rPr>
                <w:rFonts w:cstheme="minorHAnsi"/>
                <w:szCs w:val="24"/>
              </w:rPr>
            </w:pPr>
            <w:r w:rsidRPr="00060B9F">
              <w:rPr>
                <w:rFonts w:cstheme="minorHAnsi"/>
                <w:szCs w:val="24"/>
              </w:rPr>
              <w:t xml:space="preserve">2x Intel E5-2630 v4 </w:t>
            </w:r>
          </w:p>
          <w:p w14:paraId="51A98396" w14:textId="77777777" w:rsidR="00BC450F" w:rsidRPr="00060B9F" w:rsidRDefault="00BC450F" w:rsidP="00BC450F">
            <w:pPr>
              <w:ind w:left="3"/>
              <w:jc w:val="both"/>
              <w:rPr>
                <w:rFonts w:cstheme="minorHAnsi"/>
                <w:szCs w:val="24"/>
              </w:rPr>
            </w:pPr>
            <w:r w:rsidRPr="00060B9F">
              <w:rPr>
                <w:rFonts w:cstheme="minorHAnsi"/>
                <w:szCs w:val="24"/>
              </w:rPr>
              <w:t xml:space="preserve">10C 2.2GHz 85W </w:t>
            </w:r>
          </w:p>
        </w:tc>
      </w:tr>
      <w:tr w:rsidR="00BC450F" w14:paraId="14EE03C3" w14:textId="77777777" w:rsidTr="00BC450F">
        <w:trPr>
          <w:trHeight w:val="558"/>
        </w:trPr>
        <w:tc>
          <w:tcPr>
            <w:tcW w:w="2374" w:type="dxa"/>
            <w:tcBorders>
              <w:bottom w:val="single" w:sz="4" w:space="0" w:color="auto"/>
            </w:tcBorders>
            <w:shd w:val="clear" w:color="auto" w:fill="2F5496" w:themeFill="accent1" w:themeFillShade="BF"/>
          </w:tcPr>
          <w:p w14:paraId="35EE10C9" w14:textId="77777777" w:rsidR="00BC450F" w:rsidRPr="00060B9F" w:rsidRDefault="00BC450F" w:rsidP="00BC450F">
            <w:pPr>
              <w:jc w:val="both"/>
              <w:rPr>
                <w:rFonts w:cstheme="minorHAnsi"/>
                <w:szCs w:val="24"/>
              </w:rPr>
            </w:pPr>
            <w:r w:rsidRPr="00060B9F">
              <w:rPr>
                <w:rFonts w:cstheme="minorHAnsi"/>
                <w:szCs w:val="24"/>
              </w:rPr>
              <w:t xml:space="preserve">RAM </w:t>
            </w:r>
          </w:p>
        </w:tc>
        <w:tc>
          <w:tcPr>
            <w:tcW w:w="2982" w:type="dxa"/>
            <w:tcBorders>
              <w:bottom w:val="single" w:sz="4" w:space="0" w:color="auto"/>
            </w:tcBorders>
            <w:shd w:val="clear" w:color="auto" w:fill="2F5496" w:themeFill="accent1" w:themeFillShade="BF"/>
          </w:tcPr>
          <w:p w14:paraId="0906BC6D" w14:textId="77777777" w:rsidR="00BC450F" w:rsidRPr="00060B9F" w:rsidRDefault="00BC450F" w:rsidP="00BC450F">
            <w:pPr>
              <w:ind w:left="2"/>
              <w:jc w:val="both"/>
              <w:rPr>
                <w:rFonts w:cstheme="minorHAnsi"/>
                <w:szCs w:val="24"/>
              </w:rPr>
            </w:pPr>
            <w:r w:rsidRPr="00060B9F">
              <w:rPr>
                <w:rFonts w:cstheme="minorHAnsi"/>
                <w:szCs w:val="24"/>
              </w:rPr>
              <w:t xml:space="preserve">16GB 2133Mbps DDR4 </w:t>
            </w:r>
          </w:p>
        </w:tc>
        <w:tc>
          <w:tcPr>
            <w:tcW w:w="2812" w:type="dxa"/>
            <w:tcBorders>
              <w:bottom w:val="single" w:sz="4" w:space="0" w:color="auto"/>
            </w:tcBorders>
            <w:shd w:val="clear" w:color="auto" w:fill="2F5496" w:themeFill="accent1" w:themeFillShade="BF"/>
          </w:tcPr>
          <w:p w14:paraId="6277470F" w14:textId="77777777" w:rsidR="00BC450F" w:rsidRPr="00060B9F" w:rsidRDefault="00BC450F" w:rsidP="00BC450F">
            <w:pPr>
              <w:ind w:left="3"/>
              <w:jc w:val="both"/>
              <w:rPr>
                <w:rFonts w:cstheme="minorHAnsi"/>
                <w:szCs w:val="24"/>
              </w:rPr>
            </w:pPr>
            <w:r w:rsidRPr="00060B9F">
              <w:rPr>
                <w:rFonts w:cstheme="minorHAnsi"/>
                <w:szCs w:val="24"/>
              </w:rPr>
              <w:t xml:space="preserve">64GB 2133Mbps DDR4 </w:t>
            </w:r>
          </w:p>
        </w:tc>
      </w:tr>
      <w:tr w:rsidR="00BC450F" w14:paraId="0107B480" w14:textId="77777777" w:rsidTr="00BC450F">
        <w:trPr>
          <w:trHeight w:val="908"/>
        </w:trPr>
        <w:tc>
          <w:tcPr>
            <w:tcW w:w="2374" w:type="dxa"/>
            <w:tcBorders>
              <w:top w:val="single" w:sz="4" w:space="0" w:color="auto"/>
            </w:tcBorders>
            <w:shd w:val="clear" w:color="auto" w:fill="C45911" w:themeFill="accent2" w:themeFillShade="BF"/>
          </w:tcPr>
          <w:p w14:paraId="0A13063E" w14:textId="77777777" w:rsidR="00BC450F" w:rsidRPr="00060B9F" w:rsidRDefault="00BC450F" w:rsidP="00BC450F">
            <w:pPr>
              <w:jc w:val="both"/>
              <w:rPr>
                <w:rFonts w:cstheme="minorHAnsi"/>
                <w:szCs w:val="24"/>
              </w:rPr>
            </w:pPr>
            <w:r w:rsidRPr="00060B9F">
              <w:rPr>
                <w:rFonts w:cstheme="minorHAnsi"/>
                <w:szCs w:val="24"/>
              </w:rPr>
              <w:t xml:space="preserve">HD </w:t>
            </w:r>
          </w:p>
        </w:tc>
        <w:tc>
          <w:tcPr>
            <w:tcW w:w="2982" w:type="dxa"/>
            <w:tcBorders>
              <w:top w:val="single" w:sz="4" w:space="0" w:color="auto"/>
            </w:tcBorders>
            <w:shd w:val="clear" w:color="auto" w:fill="C45911" w:themeFill="accent2" w:themeFillShade="BF"/>
          </w:tcPr>
          <w:p w14:paraId="16E3270F" w14:textId="77777777" w:rsidR="00BC450F" w:rsidRPr="00060B9F" w:rsidRDefault="00BC450F" w:rsidP="00BC450F">
            <w:pPr>
              <w:spacing w:line="379" w:lineRule="auto"/>
              <w:ind w:left="2"/>
              <w:jc w:val="both"/>
              <w:rPr>
                <w:rFonts w:cstheme="minorHAnsi"/>
                <w:szCs w:val="24"/>
                <w:lang w:val="en-US"/>
              </w:rPr>
            </w:pPr>
            <w:r w:rsidRPr="00060B9F">
              <w:rPr>
                <w:rFonts w:cstheme="minorHAnsi"/>
                <w:szCs w:val="24"/>
                <w:lang w:val="en-US"/>
              </w:rPr>
              <w:t xml:space="preserve">1X 240 GB Kingston v300 SSD </w:t>
            </w:r>
          </w:p>
          <w:p w14:paraId="235E1636" w14:textId="77777777" w:rsidR="00BC450F" w:rsidRPr="00060B9F" w:rsidRDefault="00BC450F" w:rsidP="00BC450F">
            <w:pPr>
              <w:ind w:left="2"/>
              <w:jc w:val="both"/>
              <w:rPr>
                <w:rFonts w:cstheme="minorHAnsi"/>
                <w:szCs w:val="24"/>
                <w:lang w:val="en-US"/>
              </w:rPr>
            </w:pPr>
            <w:r w:rsidRPr="00060B9F">
              <w:rPr>
                <w:rFonts w:cstheme="minorHAnsi"/>
                <w:szCs w:val="24"/>
                <w:lang w:val="en-US"/>
              </w:rPr>
              <w:t xml:space="preserve">1X 2TB Seagate Desktop </w:t>
            </w:r>
          </w:p>
          <w:p w14:paraId="6B86CC16" w14:textId="77777777" w:rsidR="00BC450F" w:rsidRPr="00060B9F" w:rsidRDefault="00BC450F" w:rsidP="00BC450F">
            <w:pPr>
              <w:ind w:left="2"/>
              <w:jc w:val="both"/>
              <w:rPr>
                <w:rFonts w:cstheme="minorHAnsi"/>
                <w:szCs w:val="24"/>
              </w:rPr>
            </w:pPr>
            <w:r w:rsidRPr="00060B9F">
              <w:rPr>
                <w:rFonts w:cstheme="minorHAnsi"/>
                <w:szCs w:val="24"/>
              </w:rPr>
              <w:t xml:space="preserve">HDD ST2000DM001 </w:t>
            </w:r>
          </w:p>
        </w:tc>
        <w:tc>
          <w:tcPr>
            <w:tcW w:w="2812" w:type="dxa"/>
            <w:tcBorders>
              <w:top w:val="single" w:sz="4" w:space="0" w:color="auto"/>
            </w:tcBorders>
            <w:shd w:val="clear" w:color="auto" w:fill="C45911" w:themeFill="accent2" w:themeFillShade="BF"/>
          </w:tcPr>
          <w:p w14:paraId="2D506A38" w14:textId="77777777" w:rsidR="00BC450F" w:rsidRPr="00060B9F" w:rsidRDefault="00BC450F" w:rsidP="00BC450F">
            <w:pPr>
              <w:keepNext/>
              <w:ind w:left="3"/>
              <w:jc w:val="both"/>
              <w:rPr>
                <w:rFonts w:cstheme="minorHAnsi"/>
                <w:szCs w:val="24"/>
              </w:rPr>
            </w:pPr>
            <w:r w:rsidRPr="00060B9F">
              <w:rPr>
                <w:rFonts w:cstheme="minorHAnsi"/>
                <w:szCs w:val="24"/>
              </w:rPr>
              <w:t xml:space="preserve">2x 500GB HDD </w:t>
            </w:r>
          </w:p>
        </w:tc>
      </w:tr>
    </w:tbl>
    <w:p w14:paraId="78F59DD5" w14:textId="3B2E748A" w:rsidR="00BC450F" w:rsidRPr="00AC20CB" w:rsidRDefault="00BC450F" w:rsidP="00AC20CB">
      <w:pPr>
        <w:rPr>
          <w:rFonts w:ascii="Times New Roman" w:hAnsi="Times New Roman" w:cs="Times New Roman"/>
          <w:i/>
          <w:color w:val="000000" w:themeColor="text1"/>
        </w:rPr>
      </w:pPr>
      <w:r w:rsidRPr="00AC20CB">
        <w:rPr>
          <w:rFonts w:ascii="Times New Roman" w:hAnsi="Times New Roman" w:cs="Times New Roman"/>
          <w:i/>
          <w:color w:val="000000" w:themeColor="text1"/>
        </w:rPr>
        <w:t xml:space="preserve">Tabella </w:t>
      </w:r>
      <w:r w:rsidR="00F413EE" w:rsidRPr="00AC20CB">
        <w:rPr>
          <w:rFonts w:ascii="Times New Roman" w:hAnsi="Times New Roman" w:cs="Times New Roman"/>
          <w:i/>
          <w:color w:val="000000" w:themeColor="text1"/>
        </w:rPr>
        <w:fldChar w:fldCharType="begin"/>
      </w:r>
      <w:r w:rsidR="00F413EE" w:rsidRPr="00AC20CB">
        <w:rPr>
          <w:rFonts w:ascii="Times New Roman" w:hAnsi="Times New Roman" w:cs="Times New Roman"/>
          <w:i/>
          <w:color w:val="000000" w:themeColor="text1"/>
        </w:rPr>
        <w:instrText xml:space="preserve"> SEQ Tabella \* ARABIC </w:instrText>
      </w:r>
      <w:r w:rsidR="00F413EE" w:rsidRPr="00AC20CB">
        <w:rPr>
          <w:rFonts w:ascii="Times New Roman" w:hAnsi="Times New Roman" w:cs="Times New Roman"/>
          <w:i/>
          <w:color w:val="000000" w:themeColor="text1"/>
        </w:rPr>
        <w:fldChar w:fldCharType="separate"/>
      </w:r>
      <w:r w:rsidRPr="00AC20CB">
        <w:rPr>
          <w:rFonts w:ascii="Times New Roman" w:hAnsi="Times New Roman" w:cs="Times New Roman"/>
          <w:i/>
          <w:noProof/>
          <w:color w:val="000000" w:themeColor="text1"/>
        </w:rPr>
        <w:t>1</w:t>
      </w:r>
      <w:r w:rsidR="00F413EE" w:rsidRPr="00AC20CB">
        <w:rPr>
          <w:rFonts w:ascii="Times New Roman" w:hAnsi="Times New Roman" w:cs="Times New Roman"/>
          <w:i/>
          <w:noProof/>
          <w:color w:val="000000" w:themeColor="text1"/>
        </w:rPr>
        <w:fldChar w:fldCharType="end"/>
      </w:r>
      <w:r w:rsidRPr="00AC20CB">
        <w:rPr>
          <w:rFonts w:ascii="Times New Roman" w:hAnsi="Times New Roman" w:cs="Times New Roman"/>
          <w:i/>
          <w:color w:val="000000" w:themeColor="text1"/>
        </w:rPr>
        <w:t>: Paragone macchina utilizzata VS macchina consigliata da ONF</w:t>
      </w:r>
      <w:r w:rsidRPr="00AC20CB">
        <w:rPr>
          <w:rFonts w:ascii="Times New Roman" w:hAnsi="Times New Roman" w:cs="Times New Roman"/>
          <w:i/>
          <w:color w:val="000000" w:themeColor="text1"/>
          <w:sz w:val="28"/>
        </w:rPr>
        <w:t xml:space="preserve"> </w:t>
      </w:r>
    </w:p>
    <w:p w14:paraId="13111CB2" w14:textId="2E604AB7" w:rsidR="00BC450F" w:rsidRPr="00AC20CB" w:rsidRDefault="00BC450F" w:rsidP="00AC20CB">
      <w:pPr>
        <w:spacing w:line="360" w:lineRule="auto"/>
        <w:ind w:left="-5" w:right="139"/>
        <w:jc w:val="both"/>
        <w:rPr>
          <w:rFonts w:ascii="Times New Roman" w:hAnsi="Times New Roman" w:cs="Times New Roman"/>
          <w:sz w:val="24"/>
          <w:szCs w:val="24"/>
        </w:rPr>
      </w:pPr>
      <w:r w:rsidRPr="00BC450F">
        <w:rPr>
          <w:rFonts w:ascii="Times New Roman" w:hAnsi="Times New Roman" w:cs="Times New Roman"/>
          <w:sz w:val="24"/>
          <w:szCs w:val="24"/>
        </w:rPr>
        <w:t xml:space="preserve">Il sistema operativo montato sulla macchina è Windows 10 Pro. Sarebbe stato meglio sicuramente sviluppare i test su sistema Linux, proprio perché nelle applicazioni reali è il più diffuso, in quanto permette di personalizzare le funzioni del sistema al fine di gestire le operazioni necessarie al lavoro da svolgere, eliminando quelle funzioni che, ai fini dell’utilizzo specifico che se ne deve fare, non restituiscono nessun valore aggiunto ma anzi appesantiscono la macchina e rallentano i sistemi di calcolo. Per la creazione, configurazione e gestione dei container si è utilizzato il software Docker, capofila tra i sistemi per lo sviluppo su container. La specifica e il codice di runtime di Docker sono ora proprietà della Open Container </w:t>
      </w:r>
      <w:proofErr w:type="spellStart"/>
      <w:r w:rsidRPr="00BC450F">
        <w:rPr>
          <w:rFonts w:ascii="Times New Roman" w:hAnsi="Times New Roman" w:cs="Times New Roman"/>
          <w:sz w:val="24"/>
          <w:szCs w:val="24"/>
        </w:rPr>
        <w:t>Initiative</w:t>
      </w:r>
      <w:proofErr w:type="spellEnd"/>
      <w:r w:rsidRPr="00BC450F">
        <w:rPr>
          <w:rFonts w:ascii="Times New Roman" w:hAnsi="Times New Roman" w:cs="Times New Roman"/>
          <w:sz w:val="24"/>
          <w:szCs w:val="24"/>
        </w:rPr>
        <w:t xml:space="preserve"> (OCI), una comunità open source con l’esplicito obiettivo di creare uno standard aperto per i container in </w:t>
      </w:r>
      <w:r w:rsidRPr="00BC450F">
        <w:rPr>
          <w:rFonts w:ascii="Times New Roman" w:hAnsi="Times New Roman" w:cs="Times New Roman"/>
          <w:sz w:val="24"/>
          <w:szCs w:val="24"/>
        </w:rPr>
        <w:lastRenderedPageBreak/>
        <w:t>ambiente Unix</w:t>
      </w:r>
      <w:r w:rsidR="00AC20CB">
        <w:rPr>
          <w:rFonts w:ascii="Times New Roman" w:hAnsi="Times New Roman" w:cs="Times New Roman"/>
          <w:sz w:val="24"/>
          <w:szCs w:val="24"/>
        </w:rPr>
        <w:t>. D</w:t>
      </w:r>
      <w:r w:rsidRPr="00BC450F">
        <w:rPr>
          <w:rFonts w:ascii="Times New Roman" w:hAnsi="Times New Roman" w:cs="Times New Roman"/>
          <w:sz w:val="24"/>
          <w:szCs w:val="24"/>
        </w:rPr>
        <w:t xml:space="preserve">al 2016 è possibile anche far girare Docker in ambiente Windows in maniera nativa senza dover ricorrere all’uso di macchine virtuali. </w:t>
      </w:r>
      <w:r>
        <w:t xml:space="preserve"> </w:t>
      </w:r>
    </w:p>
    <w:p w14:paraId="12868D45" w14:textId="439FDAC4" w:rsidR="00BC450F" w:rsidRPr="009C5618" w:rsidRDefault="00BC450F" w:rsidP="009C5618">
      <w:pPr>
        <w:pStyle w:val="Titolo2"/>
        <w:rPr>
          <w:rFonts w:ascii="Times New Roman" w:hAnsi="Times New Roman" w:cs="Times New Roman"/>
          <w:color w:val="auto"/>
        </w:rPr>
      </w:pPr>
      <w:bookmarkStart w:id="13" w:name="_Toc5982613"/>
      <w:r w:rsidRPr="009C5618">
        <w:rPr>
          <w:rFonts w:ascii="Times New Roman" w:hAnsi="Times New Roman" w:cs="Times New Roman"/>
          <w:color w:val="auto"/>
        </w:rPr>
        <w:t>2.2 Testing e analisi dei dati</w:t>
      </w:r>
      <w:bookmarkEnd w:id="13"/>
      <w:r w:rsidRPr="009C5618">
        <w:rPr>
          <w:rFonts w:ascii="Times New Roman" w:hAnsi="Times New Roman" w:cs="Times New Roman"/>
          <w:color w:val="auto"/>
        </w:rPr>
        <w:t xml:space="preserve"> </w:t>
      </w:r>
    </w:p>
    <w:p w14:paraId="735DD5CB" w14:textId="1C824207" w:rsidR="00BC450F" w:rsidRPr="00BC450F" w:rsidRDefault="00BC450F" w:rsidP="00BC450F">
      <w:pPr>
        <w:spacing w:after="189" w:line="360" w:lineRule="auto"/>
        <w:jc w:val="both"/>
      </w:pPr>
      <w:r>
        <w:t xml:space="preserve"> </w:t>
      </w:r>
      <w:r>
        <w:br/>
      </w:r>
      <w:r w:rsidRPr="00BC450F">
        <w:rPr>
          <w:rFonts w:ascii="Times New Roman" w:hAnsi="Times New Roman" w:cs="Times New Roman"/>
          <w:sz w:val="24"/>
          <w:szCs w:val="24"/>
        </w:rPr>
        <w:t xml:space="preserve">Le sperimentazioni eseguite si possono dividere in due parti. Nella prima sperimentazione si prende in considerazione solamente l’utilizzo del container per far girare gli script, senza chiamare in causa </w:t>
      </w:r>
      <w:proofErr w:type="spellStart"/>
      <w:r w:rsidRPr="00BC450F">
        <w:rPr>
          <w:rFonts w:ascii="Times New Roman" w:hAnsi="Times New Roman" w:cs="Times New Roman"/>
          <w:sz w:val="24"/>
          <w:szCs w:val="24"/>
        </w:rPr>
        <w:t>docker</w:t>
      </w:r>
      <w:proofErr w:type="spellEnd"/>
      <w:r w:rsidRPr="00BC450F">
        <w:rPr>
          <w:rFonts w:ascii="Times New Roman" w:hAnsi="Times New Roman" w:cs="Times New Roman"/>
          <w:sz w:val="24"/>
          <w:szCs w:val="24"/>
        </w:rPr>
        <w:t xml:space="preserve">-compose. In tale fase non si necessita di far girare più container contemporaneamente. Mentre nella seconda esperienza ci si concentra completamente sull’utilizzo di </w:t>
      </w:r>
      <w:proofErr w:type="spellStart"/>
      <w:r w:rsidRPr="00BC450F">
        <w:rPr>
          <w:rFonts w:ascii="Times New Roman" w:hAnsi="Times New Roman" w:cs="Times New Roman"/>
          <w:sz w:val="24"/>
          <w:szCs w:val="24"/>
        </w:rPr>
        <w:t>docker</w:t>
      </w:r>
      <w:proofErr w:type="spellEnd"/>
      <w:r w:rsidRPr="00BC450F">
        <w:rPr>
          <w:rFonts w:ascii="Times New Roman" w:hAnsi="Times New Roman" w:cs="Times New Roman"/>
          <w:sz w:val="24"/>
          <w:szCs w:val="24"/>
        </w:rPr>
        <w:t xml:space="preserve">-compose per far girare il singolo container e scalarlo fino a 100 volte. </w:t>
      </w:r>
    </w:p>
    <w:p w14:paraId="71DFC7C7" w14:textId="77777777" w:rsidR="00BC450F" w:rsidRPr="009C5618" w:rsidRDefault="00BC450F" w:rsidP="009C5618">
      <w:pPr>
        <w:pStyle w:val="Titolo3"/>
        <w:rPr>
          <w:rFonts w:ascii="Times New Roman" w:hAnsi="Times New Roman" w:cs="Times New Roman"/>
          <w:color w:val="auto"/>
        </w:rPr>
      </w:pPr>
      <w:bookmarkStart w:id="14" w:name="_Toc5982614"/>
      <w:r w:rsidRPr="009C5618">
        <w:rPr>
          <w:rFonts w:ascii="Times New Roman" w:hAnsi="Times New Roman" w:cs="Times New Roman"/>
          <w:color w:val="auto"/>
        </w:rPr>
        <w:t>2.2.1 Primo Test</w:t>
      </w:r>
      <w:bookmarkEnd w:id="14"/>
      <w:r w:rsidRPr="009C5618">
        <w:rPr>
          <w:rFonts w:ascii="Times New Roman" w:hAnsi="Times New Roman" w:cs="Times New Roman"/>
          <w:color w:val="auto"/>
        </w:rPr>
        <w:t xml:space="preserve"> </w:t>
      </w:r>
    </w:p>
    <w:p w14:paraId="31000106" w14:textId="77777777" w:rsidR="00BC450F" w:rsidRDefault="00BC450F" w:rsidP="00BC450F">
      <w:pPr>
        <w:spacing w:after="0"/>
        <w:jc w:val="both"/>
      </w:pPr>
      <w:r>
        <w:rPr>
          <w:color w:val="2F5496"/>
          <w:sz w:val="30"/>
        </w:rPr>
        <w:t xml:space="preserve"> </w:t>
      </w:r>
    </w:p>
    <w:p w14:paraId="68341406" w14:textId="77777777" w:rsidR="00BC450F" w:rsidRPr="00BC450F" w:rsidRDefault="00BC450F" w:rsidP="00BC450F">
      <w:pPr>
        <w:spacing w:line="360" w:lineRule="auto"/>
        <w:ind w:left="-5" w:right="139"/>
        <w:jc w:val="both"/>
        <w:rPr>
          <w:rFonts w:ascii="Times New Roman" w:hAnsi="Times New Roman" w:cs="Times New Roman"/>
          <w:sz w:val="24"/>
          <w:szCs w:val="24"/>
        </w:rPr>
      </w:pPr>
      <w:r w:rsidRPr="00BC450F">
        <w:rPr>
          <w:rFonts w:ascii="Times New Roman" w:hAnsi="Times New Roman" w:cs="Times New Roman"/>
          <w:sz w:val="24"/>
          <w:szCs w:val="24"/>
        </w:rPr>
        <w:t xml:space="preserve">Il primo test, è molto semplice, consta nel creare l’immagine per uno script, farla girare in un container e valutare il tempo di esecuzione. Si opererà nello stesso modo per un secondo script simile e poi per un terzo script che svolge entrambi i task dei due script precedenti. Gli script sono stati scritti in Python per sfruttare la capacità di calcolo della CPU ed effettuare anche funzioni di lettura e scrittura su disco.  </w:t>
      </w:r>
    </w:p>
    <w:p w14:paraId="30F12A02" w14:textId="77777777" w:rsidR="00BC450F" w:rsidRPr="00BC450F" w:rsidRDefault="00BC450F" w:rsidP="00BC450F">
      <w:pPr>
        <w:spacing w:line="360" w:lineRule="auto"/>
        <w:ind w:left="-5" w:right="139"/>
        <w:jc w:val="both"/>
        <w:rPr>
          <w:rFonts w:ascii="Times New Roman" w:hAnsi="Times New Roman" w:cs="Times New Roman"/>
          <w:sz w:val="24"/>
          <w:szCs w:val="24"/>
        </w:rPr>
      </w:pPr>
      <w:r w:rsidRPr="00BC450F">
        <w:rPr>
          <w:rFonts w:ascii="Times New Roman" w:hAnsi="Times New Roman" w:cs="Times New Roman"/>
          <w:sz w:val="24"/>
          <w:szCs w:val="24"/>
        </w:rPr>
        <w:t xml:space="preserve">Si analizzano in dettaglio i due script </w:t>
      </w:r>
    </w:p>
    <w:p w14:paraId="2EE563EC" w14:textId="77777777" w:rsidR="00BC450F" w:rsidRDefault="00BC450F" w:rsidP="00BC450F">
      <w:pPr>
        <w:keepNext/>
        <w:spacing w:after="71"/>
        <w:ind w:right="850"/>
        <w:jc w:val="both"/>
      </w:pPr>
      <w:r>
        <w:rPr>
          <w:noProof/>
          <w:lang w:eastAsia="it-IT"/>
        </w:rPr>
        <w:lastRenderedPageBreak/>
        <w:drawing>
          <wp:inline distT="0" distB="0" distL="0" distR="0" wp14:anchorId="56BE49B8" wp14:editId="5D1EF1AE">
            <wp:extent cx="4719412" cy="3656330"/>
            <wp:effectExtent l="0" t="0" r="5080" b="1270"/>
            <wp:docPr id="352" name="Picture 352"/>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8"/>
                    <a:stretch>
                      <a:fillRect/>
                    </a:stretch>
                  </pic:blipFill>
                  <pic:spPr>
                    <a:xfrm>
                      <a:off x="0" y="0"/>
                      <a:ext cx="4896632" cy="3793630"/>
                    </a:xfrm>
                    <a:prstGeom prst="rect">
                      <a:avLst/>
                    </a:prstGeom>
                  </pic:spPr>
                </pic:pic>
              </a:graphicData>
            </a:graphic>
          </wp:inline>
        </w:drawing>
      </w:r>
    </w:p>
    <w:p w14:paraId="31371C5E" w14:textId="620E842F" w:rsidR="00BC450F" w:rsidRPr="00AC20CB" w:rsidRDefault="00BC450F" w:rsidP="00AC20CB">
      <w:pPr>
        <w:rPr>
          <w:rFonts w:ascii="Times New Roman" w:hAnsi="Times New Roman" w:cs="Times New Roman"/>
          <w:i/>
          <w:color w:val="000000" w:themeColor="text1"/>
        </w:rPr>
      </w:pPr>
      <w:r w:rsidRPr="00AC20CB">
        <w:rPr>
          <w:rFonts w:ascii="Times New Roman" w:hAnsi="Times New Roman" w:cs="Times New Roman"/>
          <w:i/>
          <w:color w:val="000000" w:themeColor="text1"/>
        </w:rPr>
        <w:t xml:space="preserve">Figura </w:t>
      </w:r>
      <w:r w:rsidR="00523A3B">
        <w:rPr>
          <w:rFonts w:ascii="Times New Roman" w:hAnsi="Times New Roman" w:cs="Times New Roman"/>
          <w:i/>
          <w:color w:val="000000" w:themeColor="text1"/>
        </w:rPr>
        <w:fldChar w:fldCharType="begin"/>
      </w:r>
      <w:r w:rsidR="00523A3B">
        <w:rPr>
          <w:rFonts w:ascii="Times New Roman" w:hAnsi="Times New Roman" w:cs="Times New Roman"/>
          <w:i/>
          <w:color w:val="000000" w:themeColor="text1"/>
        </w:rPr>
        <w:instrText xml:space="preserve"> SEQ Figura \* ARABIC </w:instrText>
      </w:r>
      <w:r w:rsidR="00523A3B">
        <w:rPr>
          <w:rFonts w:ascii="Times New Roman" w:hAnsi="Times New Roman" w:cs="Times New Roman"/>
          <w:i/>
          <w:color w:val="000000" w:themeColor="text1"/>
        </w:rPr>
        <w:fldChar w:fldCharType="separate"/>
      </w:r>
      <w:r w:rsidR="004D69F1">
        <w:rPr>
          <w:rFonts w:ascii="Times New Roman" w:hAnsi="Times New Roman" w:cs="Times New Roman"/>
          <w:i/>
          <w:noProof/>
          <w:color w:val="000000" w:themeColor="text1"/>
        </w:rPr>
        <w:t>8</w:t>
      </w:r>
      <w:r w:rsidR="00523A3B">
        <w:rPr>
          <w:rFonts w:ascii="Times New Roman" w:hAnsi="Times New Roman" w:cs="Times New Roman"/>
          <w:i/>
          <w:color w:val="000000" w:themeColor="text1"/>
        </w:rPr>
        <w:fldChar w:fldCharType="end"/>
      </w:r>
      <w:r w:rsidRPr="00AC20CB">
        <w:rPr>
          <w:rFonts w:ascii="Times New Roman" w:hAnsi="Times New Roman" w:cs="Times New Roman"/>
          <w:i/>
          <w:color w:val="000000" w:themeColor="text1"/>
        </w:rPr>
        <w:t>: Script 1</w:t>
      </w:r>
    </w:p>
    <w:p w14:paraId="2E17BA92" w14:textId="6BFF2C1E" w:rsidR="00AC20CB" w:rsidRDefault="00BC450F" w:rsidP="00AC20CB">
      <w:pPr>
        <w:spacing w:after="71" w:line="360" w:lineRule="auto"/>
        <w:ind w:right="850"/>
        <w:jc w:val="both"/>
        <w:rPr>
          <w:rFonts w:ascii="Times New Roman" w:hAnsi="Times New Roman" w:cs="Times New Roman"/>
          <w:sz w:val="24"/>
          <w:szCs w:val="24"/>
        </w:rPr>
      </w:pPr>
      <w:r w:rsidRPr="00BC450F">
        <w:rPr>
          <w:rFonts w:ascii="Times New Roman" w:hAnsi="Times New Roman" w:cs="Times New Roman"/>
          <w:sz w:val="24"/>
          <w:szCs w:val="24"/>
        </w:rPr>
        <w:t xml:space="preserve">Per caricare la CPU il primo script (ferretti-script.py) calcola il fattoriale di un valore assegnato, nel caso specifico 70000, per far sì che i tempi di calcolo siano abbastanza lunghi da poter essere osservati; come secondo task prende un file di testo (Baden.txt) lo legge, conta quante volte si ripete la parola “bene” e la parola “meglio”, lo stampa a schermo, poi copia l’intero testo e lo incolla in un altro file chiamato badencopia.txt per 10 volte. I task selezionati sono inutili da un punto di vista pratico ma sono utili ai nostri fini, ossia per valutare il tempo di esecuzione dei container stessi. </w:t>
      </w:r>
      <w:r w:rsidRPr="00BC450F">
        <w:rPr>
          <w:rFonts w:ascii="Times New Roman" w:hAnsi="Times New Roman" w:cs="Times New Roman"/>
          <w:sz w:val="24"/>
          <w:szCs w:val="24"/>
        </w:rPr>
        <w:br/>
        <w:t>Questo tempo è infatti calcolato dallo script stesso con le funzioni di</w:t>
      </w:r>
    </w:p>
    <w:p w14:paraId="097FB6E3" w14:textId="5909F5B0" w:rsidR="00AC20CB" w:rsidRPr="00523A3B" w:rsidRDefault="00AC20CB" w:rsidP="00AC20CB">
      <w:pPr>
        <w:spacing w:after="71" w:line="360" w:lineRule="auto"/>
        <w:ind w:right="850"/>
        <w:jc w:val="both"/>
        <w:rPr>
          <w:rFonts w:ascii="Times New Roman" w:hAnsi="Times New Roman" w:cs="Times New Roman"/>
          <w:b/>
          <w:color w:val="FFFFFF" w:themeColor="background1"/>
          <w:sz w:val="24"/>
          <w:szCs w:val="24"/>
          <w:highlight w:val="darkCyan"/>
          <w:lang w:val="en-GB"/>
        </w:rPr>
      </w:pPr>
      <w:r w:rsidRPr="00523A3B">
        <w:rPr>
          <w:rFonts w:ascii="Times New Roman" w:hAnsi="Times New Roman" w:cs="Times New Roman"/>
          <w:b/>
          <w:color w:val="FFFFFF" w:themeColor="background1"/>
          <w:sz w:val="24"/>
          <w:szCs w:val="24"/>
          <w:highlight w:val="darkCyan"/>
          <w:lang w:val="en-GB"/>
        </w:rPr>
        <w:t>import time</w:t>
      </w:r>
    </w:p>
    <w:p w14:paraId="6E2340FE" w14:textId="3F38265D" w:rsidR="00AC20CB" w:rsidRPr="00523A3B" w:rsidRDefault="00AC20CB" w:rsidP="00AC20CB">
      <w:pPr>
        <w:spacing w:after="71" w:line="360" w:lineRule="auto"/>
        <w:ind w:right="850"/>
        <w:jc w:val="both"/>
        <w:rPr>
          <w:rFonts w:ascii="Times New Roman" w:hAnsi="Times New Roman" w:cs="Times New Roman"/>
          <w:b/>
          <w:color w:val="FFFFFF" w:themeColor="background1"/>
          <w:sz w:val="24"/>
          <w:szCs w:val="24"/>
          <w:highlight w:val="darkCyan"/>
          <w:lang w:val="en-GB"/>
        </w:rPr>
      </w:pPr>
      <w:r w:rsidRPr="00523A3B">
        <w:rPr>
          <w:rFonts w:ascii="Times New Roman" w:hAnsi="Times New Roman" w:cs="Times New Roman"/>
          <w:b/>
          <w:color w:val="FFFFFF" w:themeColor="background1"/>
          <w:sz w:val="24"/>
          <w:szCs w:val="24"/>
          <w:highlight w:val="darkCyan"/>
          <w:lang w:val="en-GB"/>
        </w:rPr>
        <w:t xml:space="preserve">start = </w:t>
      </w:r>
      <w:proofErr w:type="spellStart"/>
      <w:proofErr w:type="gramStart"/>
      <w:r w:rsidRPr="00523A3B">
        <w:rPr>
          <w:rFonts w:ascii="Times New Roman" w:hAnsi="Times New Roman" w:cs="Times New Roman"/>
          <w:b/>
          <w:color w:val="FFFFFF" w:themeColor="background1"/>
          <w:sz w:val="24"/>
          <w:szCs w:val="24"/>
          <w:highlight w:val="darkCyan"/>
          <w:lang w:val="en-GB"/>
        </w:rPr>
        <w:t>time.time</w:t>
      </w:r>
      <w:proofErr w:type="spellEnd"/>
      <w:proofErr w:type="gramEnd"/>
      <w:r w:rsidRPr="00523A3B">
        <w:rPr>
          <w:rFonts w:ascii="Times New Roman" w:hAnsi="Times New Roman" w:cs="Times New Roman"/>
          <w:b/>
          <w:color w:val="FFFFFF" w:themeColor="background1"/>
          <w:sz w:val="24"/>
          <w:szCs w:val="24"/>
          <w:highlight w:val="darkCyan"/>
          <w:lang w:val="en-GB"/>
        </w:rPr>
        <w:t>()</w:t>
      </w:r>
    </w:p>
    <w:p w14:paraId="682485A4" w14:textId="74B595DE" w:rsidR="00AC20CB" w:rsidRPr="00523A3B" w:rsidRDefault="00AC20CB" w:rsidP="00AC20CB">
      <w:pPr>
        <w:spacing w:after="71" w:line="360" w:lineRule="auto"/>
        <w:ind w:right="850"/>
        <w:jc w:val="both"/>
        <w:rPr>
          <w:rFonts w:ascii="Times New Roman" w:hAnsi="Times New Roman" w:cs="Times New Roman"/>
          <w:b/>
          <w:color w:val="FFFFFF" w:themeColor="background1"/>
          <w:sz w:val="24"/>
          <w:szCs w:val="24"/>
          <w:highlight w:val="darkCyan"/>
          <w:lang w:val="en-GB"/>
        </w:rPr>
      </w:pPr>
      <w:r w:rsidRPr="00523A3B">
        <w:rPr>
          <w:rFonts w:ascii="Times New Roman" w:hAnsi="Times New Roman" w:cs="Times New Roman"/>
          <w:b/>
          <w:color w:val="FFFFFF" w:themeColor="background1"/>
          <w:sz w:val="24"/>
          <w:szCs w:val="24"/>
          <w:highlight w:val="darkCyan"/>
          <w:lang w:val="en-GB"/>
        </w:rPr>
        <w:t>[code]</w:t>
      </w:r>
    </w:p>
    <w:p w14:paraId="754352D1" w14:textId="1ACF149B" w:rsidR="00AC20CB" w:rsidRPr="00523A3B" w:rsidRDefault="00AC20CB" w:rsidP="00AC20CB">
      <w:pPr>
        <w:spacing w:after="71" w:line="360" w:lineRule="auto"/>
        <w:ind w:right="850"/>
        <w:jc w:val="both"/>
        <w:rPr>
          <w:rFonts w:ascii="Times New Roman" w:hAnsi="Times New Roman" w:cs="Times New Roman"/>
          <w:b/>
          <w:color w:val="FFFFFF" w:themeColor="background1"/>
          <w:sz w:val="24"/>
          <w:szCs w:val="24"/>
          <w:highlight w:val="darkCyan"/>
          <w:lang w:val="en-GB"/>
        </w:rPr>
      </w:pPr>
      <w:r w:rsidRPr="00523A3B">
        <w:rPr>
          <w:rFonts w:ascii="Times New Roman" w:hAnsi="Times New Roman" w:cs="Times New Roman"/>
          <w:b/>
          <w:color w:val="FFFFFF" w:themeColor="background1"/>
          <w:sz w:val="24"/>
          <w:szCs w:val="24"/>
          <w:highlight w:val="darkCyan"/>
          <w:lang w:val="en-GB"/>
        </w:rPr>
        <w:t xml:space="preserve">end = </w:t>
      </w:r>
      <w:proofErr w:type="spellStart"/>
      <w:proofErr w:type="gramStart"/>
      <w:r w:rsidRPr="00523A3B">
        <w:rPr>
          <w:rFonts w:ascii="Times New Roman" w:hAnsi="Times New Roman" w:cs="Times New Roman"/>
          <w:b/>
          <w:color w:val="FFFFFF" w:themeColor="background1"/>
          <w:sz w:val="24"/>
          <w:szCs w:val="24"/>
          <w:highlight w:val="darkCyan"/>
          <w:lang w:val="en-GB"/>
        </w:rPr>
        <w:t>time.time</w:t>
      </w:r>
      <w:proofErr w:type="spellEnd"/>
      <w:proofErr w:type="gramEnd"/>
      <w:r w:rsidRPr="00523A3B">
        <w:rPr>
          <w:rFonts w:ascii="Times New Roman" w:hAnsi="Times New Roman" w:cs="Times New Roman"/>
          <w:b/>
          <w:color w:val="FFFFFF" w:themeColor="background1"/>
          <w:sz w:val="24"/>
          <w:szCs w:val="24"/>
          <w:highlight w:val="darkCyan"/>
          <w:lang w:val="en-GB"/>
        </w:rPr>
        <w:t>()</w:t>
      </w:r>
    </w:p>
    <w:p w14:paraId="155638C1" w14:textId="123EE6AC" w:rsidR="00AC20CB" w:rsidRPr="00523A3B" w:rsidRDefault="00AC20CB" w:rsidP="00AC20CB">
      <w:pPr>
        <w:spacing w:after="71" w:line="360" w:lineRule="auto"/>
        <w:ind w:right="850"/>
        <w:jc w:val="both"/>
        <w:rPr>
          <w:rFonts w:ascii="Times New Roman" w:hAnsi="Times New Roman" w:cs="Times New Roman"/>
          <w:b/>
          <w:color w:val="FFFFFF" w:themeColor="background1"/>
          <w:sz w:val="24"/>
          <w:szCs w:val="24"/>
          <w:lang w:val="en-GB"/>
        </w:rPr>
      </w:pPr>
      <w:proofErr w:type="gramStart"/>
      <w:r w:rsidRPr="00523A3B">
        <w:rPr>
          <w:rFonts w:ascii="Times New Roman" w:hAnsi="Times New Roman" w:cs="Times New Roman"/>
          <w:b/>
          <w:color w:val="FFFFFF" w:themeColor="background1"/>
          <w:sz w:val="24"/>
          <w:szCs w:val="24"/>
          <w:highlight w:val="darkCyan"/>
          <w:lang w:val="en-GB"/>
        </w:rPr>
        <w:t>print( end</w:t>
      </w:r>
      <w:proofErr w:type="gramEnd"/>
      <w:r w:rsidRPr="00523A3B">
        <w:rPr>
          <w:rFonts w:ascii="Times New Roman" w:hAnsi="Times New Roman" w:cs="Times New Roman"/>
          <w:b/>
          <w:color w:val="FFFFFF" w:themeColor="background1"/>
          <w:sz w:val="24"/>
          <w:szCs w:val="24"/>
          <w:highlight w:val="darkCyan"/>
          <w:lang w:val="en-GB"/>
        </w:rPr>
        <w:t xml:space="preserve"> – start)</w:t>
      </w:r>
    </w:p>
    <w:p w14:paraId="477DB75B" w14:textId="77777777" w:rsidR="00523A3B" w:rsidRDefault="00BC450F" w:rsidP="00BC450F">
      <w:pPr>
        <w:spacing w:line="360" w:lineRule="auto"/>
        <w:jc w:val="both"/>
        <w:rPr>
          <w:rFonts w:ascii="Times New Roman" w:hAnsi="Times New Roman" w:cs="Times New Roman"/>
          <w:sz w:val="24"/>
          <w:szCs w:val="24"/>
        </w:rPr>
      </w:pPr>
      <w:r w:rsidRPr="00BC450F">
        <w:rPr>
          <w:rFonts w:ascii="Times New Roman" w:hAnsi="Times New Roman" w:cs="Times New Roman"/>
          <w:sz w:val="24"/>
          <w:szCs w:val="24"/>
        </w:rPr>
        <w:t xml:space="preserve">Queste funzioni segnano il tempo di inizio e fine del processo e restituiscono il dato “tempo di calcolo”, come differenza dei </w:t>
      </w:r>
      <w:r>
        <w:rPr>
          <w:rFonts w:ascii="Times New Roman" w:hAnsi="Times New Roman" w:cs="Times New Roman"/>
          <w:sz w:val="24"/>
          <w:szCs w:val="24"/>
        </w:rPr>
        <w:t>d</w:t>
      </w:r>
      <w:r w:rsidRPr="00BC450F">
        <w:rPr>
          <w:rFonts w:ascii="Times New Roman" w:hAnsi="Times New Roman" w:cs="Times New Roman"/>
          <w:sz w:val="24"/>
          <w:szCs w:val="24"/>
        </w:rPr>
        <w:t xml:space="preserve">ue tempi, fondamentale per il nostro </w:t>
      </w:r>
      <w:r w:rsidRPr="00BC450F">
        <w:rPr>
          <w:rFonts w:ascii="Times New Roman" w:hAnsi="Times New Roman" w:cs="Times New Roman"/>
          <w:sz w:val="24"/>
          <w:szCs w:val="24"/>
        </w:rPr>
        <w:lastRenderedPageBreak/>
        <w:t>obiettivo.</w:t>
      </w:r>
      <w:r>
        <w:rPr>
          <w:rFonts w:ascii="Times New Roman" w:hAnsi="Times New Roman" w:cs="Times New Roman"/>
          <w:sz w:val="24"/>
          <w:szCs w:val="24"/>
        </w:rPr>
        <w:br/>
      </w:r>
      <w:r w:rsidRPr="00BC450F">
        <w:rPr>
          <w:rFonts w:ascii="Times New Roman" w:hAnsi="Times New Roman" w:cs="Times New Roman"/>
          <w:sz w:val="24"/>
          <w:szCs w:val="24"/>
        </w:rPr>
        <w:t>Nello specifico il file Baden è composto da una frase di Baden Powell, fondatore del movimento scoutistico mondiale, “essere buoni è qualcosa, fare del bene è molto meglio” ripetuta varie volte. Con il codice si calcolano infatti il numero di volte in cui la parola bene e la parola meglio vengono ripetute.</w:t>
      </w:r>
    </w:p>
    <w:p w14:paraId="51BA9F11" w14:textId="45E39952" w:rsidR="00BC450F" w:rsidRPr="00BC450F" w:rsidRDefault="00BC450F" w:rsidP="00BC450F">
      <w:pPr>
        <w:spacing w:line="360" w:lineRule="auto"/>
        <w:jc w:val="both"/>
        <w:rPr>
          <w:rFonts w:ascii="Times New Roman" w:hAnsi="Times New Roman" w:cs="Times New Roman"/>
          <w:sz w:val="24"/>
          <w:szCs w:val="24"/>
        </w:rPr>
      </w:pPr>
      <w:r w:rsidRPr="00BC450F">
        <w:rPr>
          <w:rFonts w:ascii="Times New Roman" w:hAnsi="Times New Roman" w:cs="Times New Roman"/>
          <w:sz w:val="24"/>
          <w:szCs w:val="24"/>
        </w:rPr>
        <w:t xml:space="preserve"> </w:t>
      </w:r>
      <w:r w:rsidRPr="00BC450F">
        <w:rPr>
          <w:rFonts w:ascii="Times New Roman" w:hAnsi="Times New Roman" w:cs="Times New Roman"/>
          <w:sz w:val="24"/>
          <w:szCs w:val="24"/>
        </w:rPr>
        <w:br/>
        <w:t xml:space="preserve">Si analizzano ora i comandi utilizzati su </w:t>
      </w:r>
      <w:proofErr w:type="spellStart"/>
      <w:r w:rsidRPr="00BC450F">
        <w:rPr>
          <w:rFonts w:ascii="Times New Roman" w:hAnsi="Times New Roman" w:cs="Times New Roman"/>
          <w:sz w:val="24"/>
          <w:szCs w:val="24"/>
        </w:rPr>
        <w:t>docker</w:t>
      </w:r>
      <w:proofErr w:type="spellEnd"/>
      <w:r w:rsidRPr="00BC450F">
        <w:rPr>
          <w:rFonts w:ascii="Times New Roman" w:hAnsi="Times New Roman" w:cs="Times New Roman"/>
          <w:sz w:val="24"/>
          <w:szCs w:val="24"/>
        </w:rPr>
        <w:t xml:space="preserve"> da </w:t>
      </w:r>
      <w:proofErr w:type="spellStart"/>
      <w:r w:rsidRPr="00BC450F">
        <w:rPr>
          <w:rFonts w:ascii="Times New Roman" w:hAnsi="Times New Roman" w:cs="Times New Roman"/>
          <w:sz w:val="24"/>
          <w:szCs w:val="24"/>
        </w:rPr>
        <w:t>PowerShell</w:t>
      </w:r>
      <w:proofErr w:type="spellEnd"/>
      <w:r w:rsidRPr="00BC450F">
        <w:rPr>
          <w:rFonts w:ascii="Times New Roman" w:hAnsi="Times New Roman" w:cs="Times New Roman"/>
          <w:sz w:val="24"/>
          <w:szCs w:val="24"/>
        </w:rPr>
        <w:t xml:space="preserve"> di Windows per creare e far partire l’immagine del primo script. </w:t>
      </w:r>
    </w:p>
    <w:p w14:paraId="4EF7F600" w14:textId="60F24695" w:rsidR="00BC450F" w:rsidRPr="00523A3B" w:rsidRDefault="00BC450F" w:rsidP="009C5618">
      <w:pPr>
        <w:keepNext/>
        <w:spacing w:after="193"/>
        <w:ind w:left="-2" w:right="70"/>
        <w:jc w:val="both"/>
        <w:rPr>
          <w:rFonts w:ascii="Times New Roman" w:hAnsi="Times New Roman" w:cs="Times New Roman"/>
        </w:rPr>
      </w:pPr>
      <w:r>
        <w:rPr>
          <w:rFonts w:ascii="Calibri" w:eastAsia="Calibri" w:hAnsi="Calibri" w:cs="Calibri"/>
          <w:noProof/>
          <w:lang w:eastAsia="it-IT"/>
        </w:rPr>
        <mc:AlternateContent>
          <mc:Choice Requires="wpg">
            <w:drawing>
              <wp:inline distT="0" distB="0" distL="0" distR="0" wp14:anchorId="072A9840" wp14:editId="081F8248">
                <wp:extent cx="5224272" cy="3587496"/>
                <wp:effectExtent l="0" t="0" r="0" b="0"/>
                <wp:docPr id="18657" name="Group 18657"/>
                <wp:cNvGraphicFramePr/>
                <a:graphic xmlns:a="http://schemas.openxmlformats.org/drawingml/2006/main">
                  <a:graphicData uri="http://schemas.microsoft.com/office/word/2010/wordprocessingGroup">
                    <wpg:wgp>
                      <wpg:cNvGrpSpPr/>
                      <wpg:grpSpPr>
                        <a:xfrm>
                          <a:off x="0" y="0"/>
                          <a:ext cx="5224272" cy="3587496"/>
                          <a:chOff x="0" y="0"/>
                          <a:chExt cx="5224272" cy="3587496"/>
                        </a:xfrm>
                      </wpg:grpSpPr>
                      <pic:pic xmlns:pic="http://schemas.openxmlformats.org/drawingml/2006/picture">
                        <pic:nvPicPr>
                          <pic:cNvPr id="388" name="Picture 388"/>
                          <pic:cNvPicPr/>
                        </pic:nvPicPr>
                        <pic:blipFill>
                          <a:blip r:embed="rId19"/>
                          <a:stretch>
                            <a:fillRect/>
                          </a:stretch>
                        </pic:blipFill>
                        <pic:spPr>
                          <a:xfrm>
                            <a:off x="0" y="0"/>
                            <a:ext cx="5224272" cy="1793748"/>
                          </a:xfrm>
                          <a:prstGeom prst="rect">
                            <a:avLst/>
                          </a:prstGeom>
                        </pic:spPr>
                      </pic:pic>
                      <pic:pic xmlns:pic="http://schemas.openxmlformats.org/drawingml/2006/picture">
                        <pic:nvPicPr>
                          <pic:cNvPr id="390" name="Picture 390"/>
                          <pic:cNvPicPr/>
                        </pic:nvPicPr>
                        <pic:blipFill>
                          <a:blip r:embed="rId20"/>
                          <a:stretch>
                            <a:fillRect/>
                          </a:stretch>
                        </pic:blipFill>
                        <pic:spPr>
                          <a:xfrm>
                            <a:off x="0" y="1793748"/>
                            <a:ext cx="5224272" cy="1793748"/>
                          </a:xfrm>
                          <a:prstGeom prst="rect">
                            <a:avLst/>
                          </a:prstGeom>
                        </pic:spPr>
                      </pic:pic>
                    </wpg:wgp>
                  </a:graphicData>
                </a:graphic>
              </wp:inline>
            </w:drawing>
          </mc:Choice>
          <mc:Fallback>
            <w:pict>
              <v:group w14:anchorId="270629C9" id="Group 18657" o:spid="_x0000_s1026" style="width:411.35pt;height:282.5pt;mso-position-horizontal-relative:char;mso-position-vertical-relative:line" coordsize="52242,35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Npo2mjJoyaNQDaaNpoyaMmjUA2mjaaM&#10;mjJo1ANpo2mjJoyaNQDaaNpoyaMmjUA2mjaaMmjJo1ANpo2mjJoyaNQDaaNpoyaMmjUA2mjaaMmj&#10;Jo1ANpo2mjJoyaNQDaaNpoyaMmjUA2mjaaMmjJo1ANpo2mjJoyaNQDaaNpoyaMmjUA2mjaaMmjJo&#10;1ANpo2mjJoyaNQDaaNpoyaMmjUA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Npo2mjJoyaNQDaaNpoyaMmjUA2mjaaM&#10;mjJo1ANpo2mjJoyaNQDaaNpoyaMmjUA2mjaaMmjJo1ANpo2mjJoyaNQDaaNpoyaMmjUA2mjaaMmj&#10;Jo1ANpo2mjJoyaNQDaaNpoyaMmjUA2mjaaMmjJo1ANpo2mjJoyaNQDaaNpoyaMmjUA2mjaaMmjJo&#10;1ANpo2mjJoyaNQDaaNpoyaMmjUA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&#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nT9t6GSH9pfxv5kMMO7VLtl8n+IG4kwzf7R714R2r3n9uG+t739pjxqbeZJxFqV3FJsOdri4kB&#10;U+4NeD/w1+iYB3w0H5Hx+K0rS9RtFFFd5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2b/Vn6j+df0M+C/+RH8Mf9gm&#10;0/8ARK1/PNN/qz9R/Ov6GfBf/Ij+GP8AsE2n/ola+Xzz4afz/Q97LPtGvSr3/wB0/wAjSUq9/wDd&#10;P8jXyh7pc8D/APIleH/+wfb/APotaKPA/wDyJXh//sH2/wD6LWigD8C/2lf+TkPi3/2N+r/+lste&#10;c/w16N+0r/ych8W/+xv1f/0tlrzn+Gv0PL/92p+h8fiv40vUSiiivQO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zf&#10;6s/Ufzr+hnwX/wAiP4Y/7BNp/wCiVr+eab/Vn6j+df0M+C/+RH8Mf9gm0/8ARK18vnnw0/n+h72W&#10;faNelXv/ALp/kaSlXv8A7p/ka+UPdLngf/kSvD//AGD7f/0WtFHgf/kSvD//AGD7f/0WtFAH4F/t&#10;K/8AJyHxb/7G/V//AEtlrzn+GvRv2lf+TkPi3/2N+r/+lstec/w1+h5f/u1P0Pj8V/Gl6iUUUV6B&#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2b/Vn6j+df0M+C/8AkR/DH/YJtP8A0StfzzTf6s/Ufzr+hnwX/wAiP4Y/&#10;7BNp/wCiVr5fPPhp/P8AQ97LPtGvSr3/AN0/yNJSr3/3T/I18oe6XPA//IleH/8AsH2//otaKPA/&#10;/IleH/8AsH2//otaKAPwL/aV/wCTkPi3/wBjfq//AKWy15z/AA16N+0r/wAnIfFv/sb9X/8AS2Wv&#10;Of4a/Q8v/wB2p+h8fiv40vUSiiivQO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zf6s/Ufzr+hnwX/AMiP4Y/7BNp/&#10;6JWv55pv9WfqP51/Qz4L/wCRH8Mf9gm0/wDRK18vnnw0/n+h72WfaNelXv8A7p/kaSlXv/un+Rr5&#10;Q90ueB/+RK8P/wDYPt//AEWtFHgf/kSvD/8A2D7f/wBFrRQB+Bf7Sv8Aych8W/8Asb9X/wDS2WvO&#10;f4a9G/aV/wCTkPi3/wBjfq//AKWy15z/AA1+h5f/ALtT9D4/FfxpeolFFFegc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m/1Z+o/nX9DPgv8A5Efwx/2CbT/0StfzzTf6s/Ufzr+hnwX/AMiP4Y/7BNp/6JWvl88+Gn8/&#10;0Peyz7Rr0q9/90/yNJSr3/3T/I18oe6XPA//ACJXh/8A7B9v/wCi1oo8D/8AIleH/wDsH2//AKLW&#10;igD8C/2lf+TkPi3/ANjfq/8A6Wy15z/DXo37Sv8Aych8W/8Asb9X/wDS2WvOf4a/Q8v/AN2p+h8f&#10;iv40vUSiiivQO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zf6s/Ufzr+hnwX/yI/hj/sE2n/ola/nmm/1Z+o/nX9DP&#10;gv8A5Efwx/2CbT/0StfL558NP5/oe9ln2jXpV7/7p/kaSlXv/un+Rr5Q90ueB/8AkSvD/wD2D7f/&#10;ANFrRR4H/wCRK8P/APYPt/8A0WtFAH4F/tK/8nIfFv8A7G/V/wD0tlrzn+GvRv2lf+TkPi3/ANjf&#10;q/8A6Wy15z/DX6Hl/wDu1P0Pj8V/Gl6iUUUV6B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2b/AFZ+o/nX9DPgv/kR&#10;/DH/AGCbT/0StfzzTf6s/Ufzr+hnwX/yI/hj/sE2n/ola+Xzz4afz/Q97LPtGvSr3/3T/I0lKvf/&#10;AHT/ACNfKHulzwP/AMiV4f8A+wfb/wDotaKPA/8AyJXh/wD7B9v/AOi1ooA/Av8AaV/5OQ+Lf/Y3&#10;6v8A+lstec/w16N+0r/ych8W/wDsb9X/APS2WvOf4a/Q8v8A92p+h8fiv40vUSiiivQO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zf6s/Ufzr+hnwX/yI/hj/ALBNp/6JWv55pv8AVn6j+df0M+C/+RH8Mf8AYJtP/RK1&#10;8vnnw0/n+h72WfaNelXv/un+RpKVe/8Aun+Rr5Q90ueB/wDkSvD/AP2D7f8A9FrRR4H/AORK8P8A&#10;/YPt/wD0WtFAH4F/tK/8nIfFv/sb9X/9LZa85/hr0b9pX/k5D4t/9jfq/wD6Wy15z/DX6Hl/+7U/&#10;Q+PxX8aXqJRRRXoHI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Zv9WfqP51/Qz4L/5Efwx/2CbT/wBErX8803+rP1H8&#10;6/oZ8F/8iP4Y/wCwTaf+iVr5fPPhp/P9D3ss+0a9Kvf/AHT/ACNJSr3/AN0/yNfKHulzwP8A8iV4&#10;f/7B9v8A+i1oo8D/APIleH/+wfb/APotaKAPwL/aV/5OQ+Lf/Y36v/6Wy15z/DXo37Sv/JyHxb/7&#10;G/V//S2WvOf4a/Q8v/3an6Hx+K/jS9RKKKK9A5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bN/qz9R/Ov6GfBf/ACI/&#10;hj/sE2n/AKJWv55pv9WfqP51/Qz4L/5Efwx/2CbT/wBErXy+efDT+f6HvZZ9o16Ve/8Aun+RpKVe&#10;/wDun+Rr5Q90ueB/+RK8P/8AYPt//Ra0UeB/+RK8P/8AYPt//Ra0UAfgX+0r/wAnIfFv/sb9X/8A&#10;S2WvOf4a9G/aV/5OQ+Lf/Y36v/6Wy15z/DX6Hl/+7U/Q+PxX8aXqJRRRXoHI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DZv9WfqP51/Qz4L/wCRH8Mf9gm0/wDRK1/PNN/qz9R/Ov6GfBf/ACI/hj/sE2n/AKJWvl88+Gn8&#10;/wBD3ss+0a9Kvf8A3T/I0lKvf/dP8jXyh7pc8D/8iV4f/wCwfb/+i1opngf/AJEvQP8AsH2//ota&#10;KAPwO/aV/wCTkPi3/wBjfq//AKWy15z/AA16N+0r/wAnIfFv/sb9X/8AS2WvOf4a/Q8v/wB2p+h8&#10;fiv40vUSiiivQO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zf6s/Ufzr+hnwX/AMiP4Y/7BNp/6JWv55pv9WfqP51/&#10;Qz4L/wCRH8Mf9gm0/wDRK18vnnw0/n+h72WfaNelXv8A7p/kaSlXv/un+Rr5Q90t+Bv+RJ8P/wDY&#10;Pt//AEWtFL4H/wCRK8P/APYPt/8A0WtFAH4F/tK/8nIfFv8A7G/V/wD0tlrzn+GvRv2lf+TkPi3/&#10;ANjfq/8A6Wy15z/DX6Hl/wDu1P0Pj8V/Gl6iUUUV6B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2b/AFZ+o/nX9DPg&#10;v/kR/DH/AGCbT/0StfzzTf6s/Ufzr+hnwX/yI/hj/sE2n/ola+Xzz4afz/Q97LPtGvSp3/3W/kaS&#10;nL1P+638jXyh7pP4Ek3eB/Dxx1063P8A5CWil8Atu8C+HCe+m2x/8hLRQB+B37Sv/JyHxb/7G/V/&#10;/S2WvOf4a9G/aV/5OQ+Lf/Y36v8A+lstec/w1+h5f/u1P0Pj8V/Gl6iUUUV6B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2b/Vn6j+df0M+C/+RH8Mf9gm0/8ARK1/PNN/qz9R/Ov6GfBf/Ij+GP8AsE2n/ola+Xzz4afz&#10;/Q97LPtGvSp3/wB1v5GkpU7/AO638jXyh7pZ8A/8iL4cz/0Dbb/0UtFL4FjC+CfDwA6adbj/AMhL&#10;RQB+Bv7Sv/JyHxb/AOxv1f8A9LZa85/hr0b9pX/k5D4t/wDY36v/AOlstec/w1+h5f8A7tT9D4/F&#10;fxpeolFFFegc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Nm/wBWfqP51/Qz4L/5Efwx/wBgm0/9ErX8803+rP1H86/o&#10;Z8F/8iP4Y/7BNp/6JWvl88+Gn8/0Peyz7Rr0q9/90/yNJSr3/wB0/wAjXyh7pc8D/wDIleH/APsH&#10;2/8A6LWijwP/AMiV4f8A+wfb/wDotaKAPwL/AGlf+TkPi3/2N+r/APpbLXnP8NejftK/8nIfFv8A&#10;7G/V/wD0tlrzn+Gv0PL/APdqfofH4r+NL1Eooor0D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s3+rP1H86/oZ8F/8&#10;iP4Y/wCwTaf+iVr+eab/AFZ+o/nX9DPgv/kR/DH/AGCbT/0StfL558NP5/oe9ln2jXp0fVv91v5G&#10;m06P+L/cb/0E18oe6Hwzunvvhv4UuWUBptJtJCAfWFDRUXwl/wCSV+DP+wLZf+iEooA/Bv8AaV/5&#10;OQ+Lf/Y36v8A+lstec/w16N+0r/ych8W/wDsb9X/APS2WvOf4a/Q8v8A92p+h8fiv40vUSiiivQO&#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zf6s/Ufzr+hnwX/yI/hj/ALBNp/6JWv55pv8AVn6j+df0M+C/+RH8Mf8A&#10;YJtP/RK18vnnw0/n+h72WfaNenR/xf7jf+gmm06P+L/cb/0E18oe6RfCX/klfgz/ALAtl/6ISij4&#10;S/8AJK/Bn/YFsv8A0QlFAH4N/tK/8nIfFv8A7G/V/wD0tlrzn+GvRv2lf+TkPi3/ANjfq/8A6Wy1&#10;5z/DX6Hl/wDu1P0Pj8V/Gl6iUUUV6B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2b/AFZ+o/nX9DPgv/kR/DH/AGCb&#10;T/0StfzzTf6s/Ufzr+hnwX/yI/hj/sE2n/ola+Xzz4afz/Q97LPtGvTo/wCL/cb/ANBNNp0f8X+4&#10;3/oJr5Q90i+Ev/JK/Bn/AGBbL/0QlFHwl/5JX4M/7Atl/wCiEooA/Bv9pX/k5D4t/wDY36v/AOls&#10;tec/w16N+0r/AMnIfFv/ALG/V/8A0tlrzn+Gv0PL/wDdqfofH4r+NL1Eooor0D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s3+rP1H86/oZ8F/8iP4Y/7BNp/6JWv55pv9WfqP51/Qz4L/AORH8Mf9gm0/9ErXy+efDT+f&#10;6HvZZ9o16dH/ABf7jf8AoJptOj/i/wBxv/QTXyh7pF8Jf+SV+DP+wLZf+iEoo+Ev/JK/Bn/YFsv/&#10;AEQlFAH4N/tK/wDJyHxb/wCxv1f/ANLZa85/hr0b9pX/AJOQ+Lf/AGN+r/8ApbLXnP8ADX6Hl/8A&#10;u1P0Pj8V/Gl6iUUUV6B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2b/Vn6j+df0M+C/wDkR/DH/YJtP/RK1/PNN/qz&#10;9R/Ov6GfBf8AyI/hj/sE2n/ola+Xzz4afz/Q97LPtGvTo/4v9xv/AEE02nR/xf7jf+gmvlD3SL4S&#10;/wDJK/Bn/YFsv/RCUUfCX/klfgz/ALAtl/6ISigD8G/2lf8Ak5D4t/8AY36v/wClstec/wANejft&#10;K/8AJyHxb/7G/V//AEtlrzn+Gv0PL/8AdqfofH4r+NL1Eooor0Dk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s3+rP1&#10;H86/oZ8F/wDIj+GP+wTaf+iVr+eab/Vn6j+df0M+C/8AkR/DH/YJtP8A0StfL558NP5/oe9ln2jX&#10;p0f8X+43/oJptOj/AIv9xv8A0E18oe6RfCX/AJJX4M/7Atl/6ISij4S/8kr8Gf8AYFsv/RCUUAfg&#10;3+0r/wAnIfFv/sb9X/8AS2WvOf4a9G/aV/5OQ+Lf/Y36v/6Wy15z/DX6Hl/+7U/Q+PxX8aXqJRRR&#10;XoHI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Zv9WfqP51/Qz4L/wCRH8Mf9gm0/wDRK1/PNN/qz9R/Ov6GfBf/ACI/&#10;hj/sE2n/AKJWvl88+Gn8/wBD3ss+0a9Oj/i/3G/9BNNp0f8AF/uN/wCgmvlD3SL4S/8AJK/Bn/YF&#10;sv8A0QlFHwl/5JX4M/7Atl/6ISigD8G/2lf+TkPi3/2N+r/+lstec/w16N+0r/ych8W/+xv1f/0t&#10;lrzn+Gv0PL/92p+h8fiv40vUSiiivQOQ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Gzf6s/Ufzr+hnwX/wAiP4Y/7BNp&#10;/wCiVr+eab/Vn6j+df0M+C/+RH8Mf9gm0/8ARK18vnnw0/n+h72WfaNenR/xf7jf+gmm06P+L/cb&#10;/wBBNfKHukXwl/5JX4M/7Atl/wCiEoo+Ev8AySvwZ/2BbL/0QlFAH4N/tK/8nIfFv/sb9X/9LZa8&#10;5/hr0b9pX/k5D4t/9jfq/wD6Wy15z/DX6Hl/+7U/Q+PxX8aXqJRRRXoHI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Z&#10;v9WfqP51/Qz4L/5Efwx/2CbT/wBErX8803+rP1H86/oZ8F/8iP4Y/wCwTaf+iVr5fPPhp/P9D3ss&#10;+0a9Oj/i/wBxv/QTTadH/F/uN/6Ca+UPdIvhL/ySvwZ/2BbL/wBEJRR8Jf8Aklfgz/sC2X/ohKKA&#10;Pwb/AGlf+TkPi3/2N+r/APpbLXnP8NejftK/8nIfFv8A7G/V/wD0tlrzn+Gv0PL/APdqfofH4r+N&#10;L1Eooor0D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s3+rP1H86/oZ8F/8iP4Y/wCwTaf+iVr+eab/AFZ+o/nX9DPg&#10;v/kR/DH/AGCbT/0StfL558NP5/oe9ln2jXp0f8X+43/oJptOj/i/3G/9BNfKHukXwl/5JX4M/wCw&#10;LZf+iEoo+Ev/ACSvwZ/2BbL/ANEJRQB+Df7Sv/JyHxb/AOxv1f8A9LZa85/hr0b9pX/k5D4t/wDY&#10;36v/AOlstec/w1+h5f8A7tT9D4/FfxpeolFFFegc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Nm/wBWfqP51/Qz4L/5&#10;Efwx/wBgm0/9ErX8803+rP1H86/oZ8F/8iP4Y/7BNp/6JWvl88+Gn8/0Peyz7Rr06P8Ai/3G/wDQ&#10;TTadH/F/uN/6Ca+UPdIvhL/ySvwZ/wBgWy/9EJRR8Jf+SV+DP+wLZf8AohKKAPwb/aV/5OQ+Lf8A&#10;2N+r/wDpbLXnP8NejftK/wDJyHxb/wCxv1f/ANLZa85/hr9Dy/8A3an6Hx+K/jS9RKKKK9A5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bN/qz9R/Ov6GfBf/Ij+GP+wTaf+iVr+eab/Vn6j+df0M+C/wDkR/DH/YJtP/RK&#10;18vnnw0/n+h72WfaNenR/wAX+43/AKCabTo/4v8Acb/0E18oe6RfCX/klfgz/sC2X/ohKKPhL/yS&#10;vwZ/2BbL/wBEJRQB+Df7Sv8Aych8W/8Asb9X/wDS2WvOf4a9G/aV/wCTkPi3/wBjfq//AKWy15z/&#10;AA1+h5f/ALtT9D4/FfxpeolFFFegc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Nm/1Z+o/nX9DPgv8A5Efwx/2CbT/0&#10;StfzzTf6s/Ufzr+hnwX/AMiP4Y/7BNp/6JWvl88+Gn8/0Peyz7Rr06P+L/cb/wBBNNp0f8X+43/o&#10;Jr5Q90i+Ev8AySvwZ/2BbL/0QlFHwl/5JX4M/wCwLZf+iEooA/Bv9pX/AJOQ+Lf/AGN+r/8ApbLX&#10;nP8ADXo37Sv/ACch8W/+xv1f/wBLZa85/hr9Dy//AHan6Hx+K/jS9RKKKK9A5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bN/qz9R/Ov6GfBf8AyI/hj/sE2n/ola/nmm/1Z+o/nX9DPgv/AJEfwx/2CbT/ANErXy+efDT+&#10;f6HvZZ9o16dH/F/uN/6CabTo/wCL/cb/ANBNfKHukXwl/wCSV+DP+wLZf+iEoo+Ev/JK/Bn/AGBb&#10;L/0QlFAH4N/tK/8AJyHxb/7G/V//AEtlrzn+GvRv2lf+TkPi3/2N+r/+lstec/w1+h5f/u1P0Pj8&#10;V/Gl6iUUUV6B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2b/Vn6j+df0M+C/8AkR/DH/YJtP8A0StfzzTf6s/Ufzr+&#10;hnwX/wAiP4Y/7BNp/wCiVr5fPPhp/P8AQ97LPtGvTo/4v9xv/QTTadH/ABf7jf8AoJr5Q90i+Ev/&#10;ACSvwZ/2BbL/ANEJRR8Jf+SV+DP+wLZf+iEooA/Bv9pX/k5D4t/9jfq//pbLXnP8NejftK/8nIfF&#10;v/sb9X/9LZa85/hr9Dy//dqfofH4r+NL1Eooor0D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s3+rP1H86/oZ8F/8A&#10;Ij+GP+wTaf8Aola/nmm/1Z+o/nX9DPgv/kR/DH/YJtP/AEStfL558NP5/oe9ln2jXp0f8X+43/oJ&#10;ptOj/i/3G/8AQTXyh7pF8Jf+SV+DP+wLZf8AohKKPhL/AMkr8Gf9gWy/9EJRQB+Df7Sv/JyHxb/7&#10;G/V//S2WvOf4a9G/aV/5OQ+Lf/Y36v8A+lstec/w1+h5f/u1P0Pj8V/Gl6iUUUV6B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2b/Vn6j+df0M+C/+RH8Mf9gm0/8ARK1/PNN/qz9R/Ov6GfBf/Ij+GP8AsE2n/ola+Xzz&#10;4afz/Q97LPtGvTo/4v8Acb/0E02nR/xf7jf+gmvlD3SL4S/8kr8Gf9gWy/8ARCUUfCX/AJJX4M/7&#10;Atl/6ISigD8G/wBpX/k5D4t/9jfq/wD6Wy15z/DXo37Sv/JyHxb/AOxv1f8A9LZa85/hr9Dy/wD3&#10;an6Hx+K/jS9RKKKK9A5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bN/qz9R/Ov6GfBf/Ij+GP8AsE2n/ola/nmm/wBW&#10;fqP51/Qz4L/5Efwx/wBgm0/9ErXy+efDT+f6HvZZ9o16dH/F/uN/6CabTo/4v9xv/QTXyh7pF8KF&#10;/wCLW+Dv+wNZ/wDohKKX4U/8kt8Hf9gaz/8ARCUUAfg1+0r/AMnIfFv/ALG/V/8A0tlrzn+GvRv2&#10;lf8Ak5D4t/8AY36v/wClstec/wANfoeX/wC7U/Q+PxX8aXqJRRRXoHI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Zv9&#10;WfqP51/Qz4L/AORH8Mf9gm0/9ErX8803+rP1H86/oZ8F/wDIj+GP+wTaf+iVr5fPPhp/P9D3ss+0&#10;a9Oj/i/3G/8AQTTadH/F/uN/6Ca+UPdI/hT/AMkt8Hf9gaz/APRCUUfCn/klvg7/ALA1n/6ISigD&#10;8Gv2lf8Ak5D4t/8AY36v/wClstec/wANejftK/8AJyHxb/7G/V//AEtlrzn+Gv0PL/8AdqfofH4r&#10;+NL1Eooor0D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s3+rP1H86/oZ8F/wDIj+GP+wTaf+iVr+eab/Vn6j+df0M+&#10;C/8AkR/DH/YJtP8A0StfL558NP5/oe9ln2jXp0fVv91v5Gm06P8Ai/3G/wDQTXyh7ovw08n/AIVx&#10;4U+zgi3/ALJtPLz/AHfJTH6UVF8Kf+SW+Dv+wNZ/+iEooA/Br9pX/k5D4t/9jfq//pbLXnP8Nejf&#10;tK/8nIfFv/sb9X/9LZa85/hr9Dy//dqfofH4r+NL1Eooor0Dk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8" o:spid="_x0000_s1027" type="#_x0000_t75" style="position:absolute;width:52242;height:1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">
                  <v:imagedata r:id="rId22" o:title=""/>
                </v:shape>
                <v:shape id="Picture 390" o:spid="_x0000_s1028" type="#_x0000_t75" style="position:absolute;top:17937;width:52242;height:1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">
                  <v:imagedata r:id="rId23" o:title=""/>
                </v:shape>
                <w10:anchorlock/>
              </v:group>
            </w:pict>
          </mc:Fallback>
        </mc:AlternateContent>
      </w:r>
      <w:r w:rsidRPr="00523A3B">
        <w:rPr>
          <w:rFonts w:ascii="Times New Roman" w:hAnsi="Times New Roman" w:cs="Times New Roman"/>
          <w:i/>
        </w:rPr>
        <w:t xml:space="preserve">Figura </w:t>
      </w:r>
      <w:r w:rsidR="00523A3B">
        <w:rPr>
          <w:rFonts w:ascii="Times New Roman" w:hAnsi="Times New Roman" w:cs="Times New Roman"/>
          <w:i/>
        </w:rPr>
        <w:fldChar w:fldCharType="begin"/>
      </w:r>
      <w:r w:rsidR="00523A3B">
        <w:rPr>
          <w:rFonts w:ascii="Times New Roman" w:hAnsi="Times New Roman" w:cs="Times New Roman"/>
          <w:i/>
        </w:rPr>
        <w:instrText xml:space="preserve"> SEQ Figura \* ARABIC </w:instrText>
      </w:r>
      <w:r w:rsidR="00523A3B">
        <w:rPr>
          <w:rFonts w:ascii="Times New Roman" w:hAnsi="Times New Roman" w:cs="Times New Roman"/>
          <w:i/>
        </w:rPr>
        <w:fldChar w:fldCharType="separate"/>
      </w:r>
      <w:r w:rsidR="004D69F1">
        <w:rPr>
          <w:rFonts w:ascii="Times New Roman" w:hAnsi="Times New Roman" w:cs="Times New Roman"/>
          <w:i/>
          <w:noProof/>
        </w:rPr>
        <w:t>9</w:t>
      </w:r>
      <w:r w:rsidR="00523A3B">
        <w:rPr>
          <w:rFonts w:ascii="Times New Roman" w:hAnsi="Times New Roman" w:cs="Times New Roman"/>
          <w:i/>
        </w:rPr>
        <w:fldChar w:fldCharType="end"/>
      </w:r>
      <w:r w:rsidR="009C5618" w:rsidRPr="00523A3B">
        <w:rPr>
          <w:rFonts w:ascii="Times New Roman" w:hAnsi="Times New Roman" w:cs="Times New Roman"/>
          <w:i/>
        </w:rPr>
        <w:t xml:space="preserve">: </w:t>
      </w:r>
      <w:r w:rsidRPr="00523A3B">
        <w:rPr>
          <w:rFonts w:ascii="Times New Roman" w:hAnsi="Times New Roman" w:cs="Times New Roman"/>
          <w:i/>
        </w:rPr>
        <w:t>Creazione immagine per lo script 1</w:t>
      </w:r>
    </w:p>
    <w:p w14:paraId="19A542EE" w14:textId="77777777" w:rsidR="00BC450F" w:rsidRPr="00BC450F" w:rsidRDefault="00BC450F" w:rsidP="00BC450F">
      <w:pPr>
        <w:spacing w:after="193" w:line="360" w:lineRule="auto"/>
        <w:ind w:right="70"/>
        <w:jc w:val="both"/>
        <w:rPr>
          <w:rFonts w:ascii="Times New Roman" w:hAnsi="Times New Roman" w:cs="Times New Roman"/>
          <w:sz w:val="24"/>
          <w:szCs w:val="24"/>
        </w:rPr>
      </w:pPr>
      <w:r w:rsidRPr="00BC450F">
        <w:rPr>
          <w:rFonts w:ascii="Times New Roman" w:hAnsi="Times New Roman" w:cs="Times New Roman"/>
          <w:sz w:val="24"/>
          <w:szCs w:val="24"/>
        </w:rPr>
        <w:t xml:space="preserve">Per prima cosa si considera la cartella contenente il </w:t>
      </w:r>
      <w:proofErr w:type="spellStart"/>
      <w:r w:rsidRPr="00BC450F">
        <w:rPr>
          <w:rFonts w:ascii="Times New Roman" w:hAnsi="Times New Roman" w:cs="Times New Roman"/>
          <w:sz w:val="24"/>
          <w:szCs w:val="24"/>
        </w:rPr>
        <w:t>dockerfile</w:t>
      </w:r>
      <w:proofErr w:type="spellEnd"/>
      <w:r w:rsidRPr="00BC450F">
        <w:rPr>
          <w:rFonts w:ascii="Times New Roman" w:hAnsi="Times New Roman" w:cs="Times New Roman"/>
          <w:sz w:val="24"/>
          <w:szCs w:val="24"/>
        </w:rPr>
        <w:t xml:space="preserve">, lo script e i file utilizzati nello script, in questo caso Baden.txt.  </w:t>
      </w:r>
    </w:p>
    <w:p w14:paraId="68D84B96" w14:textId="77777777" w:rsidR="00523A3B" w:rsidRDefault="00BC450F" w:rsidP="00BC450F">
      <w:pPr>
        <w:spacing w:line="360" w:lineRule="auto"/>
        <w:ind w:left="-5" w:right="139"/>
        <w:jc w:val="both"/>
        <w:rPr>
          <w:rFonts w:ascii="Times New Roman" w:hAnsi="Times New Roman" w:cs="Times New Roman"/>
          <w:sz w:val="24"/>
          <w:szCs w:val="24"/>
        </w:rPr>
      </w:pPr>
      <w:r w:rsidRPr="00BC450F">
        <w:rPr>
          <w:rFonts w:ascii="Times New Roman" w:hAnsi="Times New Roman" w:cs="Times New Roman"/>
          <w:sz w:val="24"/>
          <w:szCs w:val="24"/>
        </w:rPr>
        <w:t xml:space="preserve">Il comando </w:t>
      </w:r>
      <w:proofErr w:type="spellStart"/>
      <w:r w:rsidRPr="00BC450F">
        <w:rPr>
          <w:rFonts w:ascii="Times New Roman" w:hAnsi="Times New Roman" w:cs="Times New Roman"/>
          <w:color w:val="FFFFFF"/>
          <w:sz w:val="24"/>
          <w:szCs w:val="24"/>
          <w:shd w:val="clear" w:color="auto" w:fill="0000FF"/>
        </w:rPr>
        <w:t>docker</w:t>
      </w:r>
      <w:proofErr w:type="spellEnd"/>
      <w:r w:rsidRPr="00BC450F">
        <w:rPr>
          <w:rFonts w:ascii="Times New Roman" w:hAnsi="Times New Roman" w:cs="Times New Roman"/>
          <w:color w:val="FFFFFF"/>
          <w:sz w:val="24"/>
          <w:szCs w:val="24"/>
          <w:shd w:val="clear" w:color="auto" w:fill="0000FF"/>
        </w:rPr>
        <w:t xml:space="preserve"> build -t script</w:t>
      </w:r>
      <w:proofErr w:type="gramStart"/>
      <w:r w:rsidRPr="00BC450F">
        <w:rPr>
          <w:rFonts w:ascii="Times New Roman" w:hAnsi="Times New Roman" w:cs="Times New Roman"/>
          <w:color w:val="FFFFFF"/>
          <w:sz w:val="24"/>
          <w:szCs w:val="24"/>
          <w:shd w:val="clear" w:color="auto" w:fill="0000FF"/>
        </w:rPr>
        <w:t>1 .</w:t>
      </w:r>
      <w:proofErr w:type="gramEnd"/>
      <w:r w:rsidRPr="00BC450F">
        <w:rPr>
          <w:rFonts w:ascii="Times New Roman" w:hAnsi="Times New Roman" w:cs="Times New Roman"/>
          <w:sz w:val="24"/>
          <w:szCs w:val="24"/>
        </w:rPr>
        <w:t xml:space="preserve"> crea l’immagine dal </w:t>
      </w:r>
      <w:proofErr w:type="spellStart"/>
      <w:r w:rsidRPr="00BC450F">
        <w:rPr>
          <w:rFonts w:ascii="Times New Roman" w:hAnsi="Times New Roman" w:cs="Times New Roman"/>
          <w:sz w:val="24"/>
          <w:szCs w:val="24"/>
        </w:rPr>
        <w:t>dockerfile</w:t>
      </w:r>
      <w:proofErr w:type="spellEnd"/>
      <w:r w:rsidRPr="00BC450F">
        <w:rPr>
          <w:rFonts w:ascii="Times New Roman" w:hAnsi="Times New Roman" w:cs="Times New Roman"/>
          <w:sz w:val="24"/>
          <w:szCs w:val="24"/>
        </w:rPr>
        <w:t xml:space="preserve">, il -t consente di dare un nome alla immagine così da poterla identificare e il “.” indica che il </w:t>
      </w:r>
      <w:proofErr w:type="spellStart"/>
      <w:r w:rsidRPr="00BC450F">
        <w:rPr>
          <w:rFonts w:ascii="Times New Roman" w:hAnsi="Times New Roman" w:cs="Times New Roman"/>
          <w:sz w:val="24"/>
          <w:szCs w:val="24"/>
        </w:rPr>
        <w:t>dockerfile</w:t>
      </w:r>
      <w:proofErr w:type="spellEnd"/>
      <w:r w:rsidRPr="00BC450F">
        <w:rPr>
          <w:rFonts w:ascii="Times New Roman" w:hAnsi="Times New Roman" w:cs="Times New Roman"/>
          <w:sz w:val="24"/>
          <w:szCs w:val="24"/>
        </w:rPr>
        <w:t xml:space="preserve"> si trova proprio nella cartella dove si è aperta la shell, questo luogo è chiamato “</w:t>
      </w:r>
      <w:proofErr w:type="spellStart"/>
      <w:r w:rsidRPr="00BC450F">
        <w:rPr>
          <w:rFonts w:ascii="Times New Roman" w:hAnsi="Times New Roman" w:cs="Times New Roman"/>
          <w:sz w:val="24"/>
          <w:szCs w:val="24"/>
        </w:rPr>
        <w:t>Context</w:t>
      </w:r>
      <w:proofErr w:type="spellEnd"/>
      <w:r w:rsidRPr="00BC450F">
        <w:rPr>
          <w:rFonts w:ascii="Times New Roman" w:hAnsi="Times New Roman" w:cs="Times New Roman"/>
          <w:sz w:val="24"/>
          <w:szCs w:val="24"/>
        </w:rPr>
        <w:t xml:space="preserve">” ed è il luogo in cui si trova la serie di file utili alla configurazione della </w:t>
      </w:r>
      <w:proofErr w:type="spellStart"/>
      <w:r w:rsidRPr="00BC450F">
        <w:rPr>
          <w:rFonts w:ascii="Times New Roman" w:hAnsi="Times New Roman" w:cs="Times New Roman"/>
          <w:sz w:val="24"/>
          <w:szCs w:val="24"/>
        </w:rPr>
        <w:t>docker</w:t>
      </w:r>
      <w:proofErr w:type="spellEnd"/>
      <w:r w:rsidRPr="00BC450F">
        <w:rPr>
          <w:rFonts w:ascii="Times New Roman" w:hAnsi="Times New Roman" w:cs="Times New Roman"/>
          <w:sz w:val="24"/>
          <w:szCs w:val="24"/>
        </w:rPr>
        <w:t xml:space="preserve"> image. </w:t>
      </w:r>
    </w:p>
    <w:p w14:paraId="740571A2" w14:textId="4CD8B9C5" w:rsidR="00BC450F" w:rsidRPr="00BC450F" w:rsidRDefault="00BC450F" w:rsidP="00BC450F">
      <w:pPr>
        <w:spacing w:line="360" w:lineRule="auto"/>
        <w:ind w:left="-5" w:right="139"/>
        <w:jc w:val="both"/>
        <w:rPr>
          <w:rFonts w:ascii="Times New Roman" w:hAnsi="Times New Roman" w:cs="Times New Roman"/>
          <w:sz w:val="24"/>
          <w:szCs w:val="24"/>
        </w:rPr>
      </w:pPr>
      <w:r w:rsidRPr="00BC450F">
        <w:rPr>
          <w:rFonts w:ascii="Times New Roman" w:hAnsi="Times New Roman" w:cs="Times New Roman"/>
          <w:sz w:val="24"/>
          <w:szCs w:val="24"/>
        </w:rPr>
        <w:lastRenderedPageBreak/>
        <w:t xml:space="preserve">Una volta creata si utilizza il comando </w:t>
      </w:r>
      <w:proofErr w:type="spellStart"/>
      <w:r w:rsidRPr="00BC450F">
        <w:rPr>
          <w:rFonts w:ascii="Times New Roman" w:hAnsi="Times New Roman" w:cs="Times New Roman"/>
          <w:color w:val="FFFFFF"/>
          <w:sz w:val="24"/>
          <w:szCs w:val="24"/>
          <w:shd w:val="clear" w:color="auto" w:fill="0000FF"/>
        </w:rPr>
        <w:t>docker</w:t>
      </w:r>
      <w:proofErr w:type="spellEnd"/>
      <w:r w:rsidRPr="00BC450F">
        <w:rPr>
          <w:rFonts w:ascii="Times New Roman" w:hAnsi="Times New Roman" w:cs="Times New Roman"/>
          <w:color w:val="FFFFFF"/>
          <w:sz w:val="24"/>
          <w:szCs w:val="24"/>
          <w:shd w:val="clear" w:color="auto" w:fill="0000FF"/>
        </w:rPr>
        <w:t xml:space="preserve"> </w:t>
      </w:r>
      <w:proofErr w:type="spellStart"/>
      <w:r w:rsidRPr="00BC450F">
        <w:rPr>
          <w:rFonts w:ascii="Times New Roman" w:hAnsi="Times New Roman" w:cs="Times New Roman"/>
          <w:color w:val="FFFFFF"/>
          <w:sz w:val="24"/>
          <w:szCs w:val="24"/>
          <w:shd w:val="clear" w:color="auto" w:fill="0000FF"/>
        </w:rPr>
        <w:t>run</w:t>
      </w:r>
      <w:proofErr w:type="spellEnd"/>
      <w:r w:rsidRPr="00BC450F">
        <w:rPr>
          <w:rFonts w:ascii="Times New Roman" w:hAnsi="Times New Roman" w:cs="Times New Roman"/>
          <w:color w:val="FFFFFF"/>
          <w:sz w:val="24"/>
          <w:szCs w:val="24"/>
          <w:shd w:val="clear" w:color="auto" w:fill="0000FF"/>
        </w:rPr>
        <w:t xml:space="preserve"> script1</w:t>
      </w:r>
      <w:r w:rsidRPr="00BC450F">
        <w:rPr>
          <w:rFonts w:ascii="Times New Roman" w:hAnsi="Times New Roman" w:cs="Times New Roman"/>
          <w:sz w:val="24"/>
          <w:szCs w:val="24"/>
        </w:rPr>
        <w:t xml:space="preserve"> che fa partire l’immagine all’interno di un container che andrà a creare autonomamente e a cui darà un nome di fantasia, questo comando restituisce tre valori che sono appunto: il numero di volte che si ripete la parola “bene”, il numero di volte che si ripete la parola “meglio” e il tempo di esecuzione dello script. Nel caso specifico le due parole si ripetono in quantità identiche perché la frase copiata le contiene entrambe una sola volta.  Tutti i container creati sono identificati da un ID e da un nome leggibile, ogni qualvolta si crea un container e non gli viene dato un nome specifico, </w:t>
      </w:r>
      <w:proofErr w:type="spellStart"/>
      <w:r w:rsidRPr="00BC450F">
        <w:rPr>
          <w:rFonts w:ascii="Times New Roman" w:hAnsi="Times New Roman" w:cs="Times New Roman"/>
          <w:sz w:val="24"/>
          <w:szCs w:val="24"/>
        </w:rPr>
        <w:t>docker</w:t>
      </w:r>
      <w:proofErr w:type="spellEnd"/>
      <w:r w:rsidRPr="00BC450F">
        <w:rPr>
          <w:rFonts w:ascii="Times New Roman" w:hAnsi="Times New Roman" w:cs="Times New Roman"/>
          <w:sz w:val="24"/>
          <w:szCs w:val="24"/>
        </w:rPr>
        <w:t xml:space="preserve"> in automatico gli affida un nome di fantasia. </w:t>
      </w:r>
    </w:p>
    <w:p w14:paraId="0FE55781" w14:textId="77777777" w:rsidR="00BC450F" w:rsidRPr="00BC450F" w:rsidRDefault="00BC450F" w:rsidP="00BC450F">
      <w:pPr>
        <w:spacing w:line="360" w:lineRule="auto"/>
        <w:ind w:left="-5" w:right="139"/>
        <w:jc w:val="both"/>
        <w:rPr>
          <w:rFonts w:ascii="Times New Roman" w:hAnsi="Times New Roman" w:cs="Times New Roman"/>
          <w:sz w:val="24"/>
          <w:szCs w:val="24"/>
        </w:rPr>
      </w:pPr>
      <w:r w:rsidRPr="00BC450F">
        <w:rPr>
          <w:rFonts w:ascii="Times New Roman" w:hAnsi="Times New Roman" w:cs="Times New Roman"/>
          <w:sz w:val="24"/>
          <w:szCs w:val="24"/>
        </w:rPr>
        <w:t xml:space="preserve">Con il comando </w:t>
      </w:r>
      <w:proofErr w:type="spellStart"/>
      <w:r w:rsidRPr="00BC450F">
        <w:rPr>
          <w:rFonts w:ascii="Times New Roman" w:hAnsi="Times New Roman" w:cs="Times New Roman"/>
          <w:color w:val="FFFFFF"/>
          <w:sz w:val="24"/>
          <w:szCs w:val="24"/>
          <w:shd w:val="clear" w:color="auto" w:fill="0000FF"/>
        </w:rPr>
        <w:t>docker</w:t>
      </w:r>
      <w:proofErr w:type="spellEnd"/>
      <w:r w:rsidRPr="00BC450F">
        <w:rPr>
          <w:rFonts w:ascii="Times New Roman" w:hAnsi="Times New Roman" w:cs="Times New Roman"/>
          <w:color w:val="FFFFFF"/>
          <w:sz w:val="24"/>
          <w:szCs w:val="24"/>
          <w:shd w:val="clear" w:color="auto" w:fill="0000FF"/>
        </w:rPr>
        <w:t xml:space="preserve"> </w:t>
      </w:r>
      <w:proofErr w:type="spellStart"/>
      <w:r w:rsidRPr="00BC450F">
        <w:rPr>
          <w:rFonts w:ascii="Times New Roman" w:hAnsi="Times New Roman" w:cs="Times New Roman"/>
          <w:color w:val="FFFFFF"/>
          <w:sz w:val="24"/>
          <w:szCs w:val="24"/>
          <w:shd w:val="clear" w:color="auto" w:fill="0000FF"/>
        </w:rPr>
        <w:t>ps</w:t>
      </w:r>
      <w:proofErr w:type="spellEnd"/>
      <w:r w:rsidRPr="00BC450F">
        <w:rPr>
          <w:rFonts w:ascii="Times New Roman" w:hAnsi="Times New Roman" w:cs="Times New Roman"/>
          <w:color w:val="FFFFFF"/>
          <w:sz w:val="24"/>
          <w:szCs w:val="24"/>
          <w:shd w:val="clear" w:color="auto" w:fill="0000FF"/>
        </w:rPr>
        <w:t xml:space="preserve"> -a</w:t>
      </w:r>
      <w:r w:rsidRPr="00BC450F">
        <w:rPr>
          <w:rFonts w:ascii="Times New Roman" w:hAnsi="Times New Roman" w:cs="Times New Roman"/>
          <w:color w:val="FFFFFF"/>
          <w:sz w:val="24"/>
          <w:szCs w:val="24"/>
        </w:rPr>
        <w:t xml:space="preserve"> </w:t>
      </w:r>
      <w:r w:rsidRPr="00BC450F">
        <w:rPr>
          <w:rFonts w:ascii="Times New Roman" w:hAnsi="Times New Roman" w:cs="Times New Roman"/>
          <w:sz w:val="24"/>
          <w:szCs w:val="24"/>
        </w:rPr>
        <w:t xml:space="preserve">si visualizza la lista dei container, con il tag -a si visualizzano sia gli attivi che i non attivi, e con il comando </w:t>
      </w:r>
      <w:proofErr w:type="spellStart"/>
      <w:r w:rsidRPr="00BC450F">
        <w:rPr>
          <w:rFonts w:ascii="Times New Roman" w:hAnsi="Times New Roman" w:cs="Times New Roman"/>
          <w:color w:val="FFFFFF"/>
          <w:sz w:val="24"/>
          <w:szCs w:val="24"/>
          <w:shd w:val="clear" w:color="auto" w:fill="0000FF"/>
        </w:rPr>
        <w:t>docker</w:t>
      </w:r>
      <w:proofErr w:type="spellEnd"/>
      <w:r w:rsidRPr="00BC450F">
        <w:rPr>
          <w:rFonts w:ascii="Times New Roman" w:hAnsi="Times New Roman" w:cs="Times New Roman"/>
          <w:color w:val="FFFFFF"/>
          <w:sz w:val="24"/>
          <w:szCs w:val="24"/>
          <w:shd w:val="clear" w:color="auto" w:fill="0000FF"/>
        </w:rPr>
        <w:t xml:space="preserve"> </w:t>
      </w:r>
      <w:proofErr w:type="spellStart"/>
      <w:r w:rsidRPr="00BC450F">
        <w:rPr>
          <w:rFonts w:ascii="Times New Roman" w:hAnsi="Times New Roman" w:cs="Times New Roman"/>
          <w:color w:val="FFFFFF"/>
          <w:sz w:val="24"/>
          <w:szCs w:val="24"/>
          <w:shd w:val="clear" w:color="auto" w:fill="0000FF"/>
        </w:rPr>
        <w:t>rename</w:t>
      </w:r>
      <w:proofErr w:type="spellEnd"/>
      <w:r w:rsidRPr="00BC450F">
        <w:rPr>
          <w:rFonts w:ascii="Times New Roman" w:hAnsi="Times New Roman" w:cs="Times New Roman"/>
          <w:color w:val="FFFFFF"/>
          <w:sz w:val="24"/>
          <w:szCs w:val="24"/>
          <w:shd w:val="clear" w:color="auto" w:fill="0000FF"/>
        </w:rPr>
        <w:t xml:space="preserve"> [VN] [NN]</w:t>
      </w:r>
      <w:r w:rsidRPr="00BC450F">
        <w:rPr>
          <w:rFonts w:ascii="Times New Roman" w:hAnsi="Times New Roman" w:cs="Times New Roman"/>
          <w:sz w:val="24"/>
          <w:szCs w:val="24"/>
        </w:rPr>
        <w:t>, dove VN sta per vecchio nome e NN per nuovo nome, si modifica il nome del container.</w:t>
      </w:r>
    </w:p>
    <w:p w14:paraId="6D0DC8B4" w14:textId="6EE68110" w:rsidR="00BC450F" w:rsidRPr="00523A3B" w:rsidRDefault="00BC450F" w:rsidP="00BC450F">
      <w:pPr>
        <w:keepNext/>
        <w:spacing w:after="213"/>
        <w:ind w:left="-2"/>
        <w:jc w:val="both"/>
        <w:rPr>
          <w:rFonts w:ascii="Times New Roman" w:hAnsi="Times New Roman" w:cs="Times New Roman"/>
        </w:rPr>
      </w:pPr>
      <w:r>
        <w:rPr>
          <w:noProof/>
          <w:lang w:eastAsia="it-IT"/>
        </w:rPr>
        <w:drawing>
          <wp:inline distT="0" distB="0" distL="0" distR="0" wp14:anchorId="3BD5AC05" wp14:editId="0F350792">
            <wp:extent cx="5224272" cy="441960"/>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24"/>
                    <a:stretch>
                      <a:fillRect/>
                    </a:stretch>
                  </pic:blipFill>
                  <pic:spPr>
                    <a:xfrm>
                      <a:off x="0" y="0"/>
                      <a:ext cx="5224272" cy="441960"/>
                    </a:xfrm>
                    <a:prstGeom prst="rect">
                      <a:avLst/>
                    </a:prstGeom>
                  </pic:spPr>
                </pic:pic>
              </a:graphicData>
            </a:graphic>
          </wp:inline>
        </w:drawing>
      </w:r>
      <w:r w:rsidRPr="00523A3B">
        <w:rPr>
          <w:rFonts w:ascii="Times New Roman" w:hAnsi="Times New Roman" w:cs="Times New Roman"/>
          <w:i/>
        </w:rPr>
        <w:t xml:space="preserve">Figura </w:t>
      </w:r>
      <w:r w:rsidR="00523A3B">
        <w:rPr>
          <w:rFonts w:ascii="Times New Roman" w:hAnsi="Times New Roman" w:cs="Times New Roman"/>
          <w:i/>
        </w:rPr>
        <w:fldChar w:fldCharType="begin"/>
      </w:r>
      <w:r w:rsidR="00523A3B">
        <w:rPr>
          <w:rFonts w:ascii="Times New Roman" w:hAnsi="Times New Roman" w:cs="Times New Roman"/>
          <w:i/>
        </w:rPr>
        <w:instrText xml:space="preserve"> SEQ Figura \* ARABIC </w:instrText>
      </w:r>
      <w:r w:rsidR="00523A3B">
        <w:rPr>
          <w:rFonts w:ascii="Times New Roman" w:hAnsi="Times New Roman" w:cs="Times New Roman"/>
          <w:i/>
        </w:rPr>
        <w:fldChar w:fldCharType="separate"/>
      </w:r>
      <w:r w:rsidR="004D69F1">
        <w:rPr>
          <w:rFonts w:ascii="Times New Roman" w:hAnsi="Times New Roman" w:cs="Times New Roman"/>
          <w:i/>
          <w:noProof/>
        </w:rPr>
        <w:t>10</w:t>
      </w:r>
      <w:r w:rsidR="00523A3B">
        <w:rPr>
          <w:rFonts w:ascii="Times New Roman" w:hAnsi="Times New Roman" w:cs="Times New Roman"/>
          <w:i/>
        </w:rPr>
        <w:fldChar w:fldCharType="end"/>
      </w:r>
      <w:r w:rsidRPr="00523A3B">
        <w:rPr>
          <w:rFonts w:ascii="Times New Roman" w:hAnsi="Times New Roman" w:cs="Times New Roman"/>
          <w:i/>
        </w:rPr>
        <w:t xml:space="preserve">: Rinominare </w:t>
      </w:r>
      <w:r w:rsidR="00523A3B">
        <w:rPr>
          <w:rFonts w:ascii="Times New Roman" w:hAnsi="Times New Roman" w:cs="Times New Roman"/>
          <w:i/>
        </w:rPr>
        <w:t xml:space="preserve">la </w:t>
      </w:r>
      <w:proofErr w:type="spellStart"/>
      <w:r w:rsidRPr="00523A3B">
        <w:rPr>
          <w:rFonts w:ascii="Times New Roman" w:hAnsi="Times New Roman" w:cs="Times New Roman"/>
          <w:i/>
        </w:rPr>
        <w:t>docker</w:t>
      </w:r>
      <w:proofErr w:type="spellEnd"/>
      <w:r w:rsidRPr="00523A3B">
        <w:rPr>
          <w:rFonts w:ascii="Times New Roman" w:hAnsi="Times New Roman" w:cs="Times New Roman"/>
          <w:i/>
        </w:rPr>
        <w:t xml:space="preserve"> image</w:t>
      </w:r>
    </w:p>
    <w:p w14:paraId="44D9A317" w14:textId="03D36736" w:rsidR="00BC450F" w:rsidRPr="00BC450F" w:rsidRDefault="00165C83" w:rsidP="00BC450F">
      <w:pPr>
        <w:spacing w:after="29" w:line="360" w:lineRule="auto"/>
        <w:ind w:left="-5" w:right="139"/>
        <w:jc w:val="both"/>
        <w:rPr>
          <w:rFonts w:ascii="Times New Roman" w:hAnsi="Times New Roman" w:cs="Times New Roman"/>
          <w:sz w:val="24"/>
          <w:szCs w:val="24"/>
        </w:rPr>
      </w:pPr>
      <w:r>
        <w:rPr>
          <w:rFonts w:ascii="Times New Roman" w:hAnsi="Times New Roman" w:cs="Times New Roman"/>
          <w:sz w:val="24"/>
          <w:szCs w:val="24"/>
        </w:rPr>
        <w:t>Si</w:t>
      </w:r>
      <w:r w:rsidR="00BC450F" w:rsidRPr="00BC450F">
        <w:rPr>
          <w:rFonts w:ascii="Times New Roman" w:hAnsi="Times New Roman" w:cs="Times New Roman"/>
          <w:sz w:val="24"/>
          <w:szCs w:val="24"/>
        </w:rPr>
        <w:t xml:space="preserve"> analizz</w:t>
      </w:r>
      <w:r>
        <w:rPr>
          <w:rFonts w:ascii="Times New Roman" w:hAnsi="Times New Roman" w:cs="Times New Roman"/>
          <w:sz w:val="24"/>
          <w:szCs w:val="24"/>
        </w:rPr>
        <w:t>erà ora</w:t>
      </w:r>
      <w:r w:rsidR="00BC450F" w:rsidRPr="00BC450F">
        <w:rPr>
          <w:rFonts w:ascii="Times New Roman" w:hAnsi="Times New Roman" w:cs="Times New Roman"/>
          <w:sz w:val="24"/>
          <w:szCs w:val="24"/>
        </w:rPr>
        <w:t xml:space="preserve"> il file più importante, quello che permette di creare la </w:t>
      </w:r>
      <w:proofErr w:type="spellStart"/>
      <w:r w:rsidR="00BC450F" w:rsidRPr="00BC450F">
        <w:rPr>
          <w:rFonts w:ascii="Times New Roman" w:hAnsi="Times New Roman" w:cs="Times New Roman"/>
          <w:sz w:val="24"/>
          <w:szCs w:val="24"/>
        </w:rPr>
        <w:t>docker</w:t>
      </w:r>
      <w:proofErr w:type="spellEnd"/>
      <w:r w:rsidR="00BC450F" w:rsidRPr="00BC450F">
        <w:rPr>
          <w:rFonts w:ascii="Times New Roman" w:hAnsi="Times New Roman" w:cs="Times New Roman"/>
          <w:sz w:val="24"/>
          <w:szCs w:val="24"/>
        </w:rPr>
        <w:t xml:space="preserve"> image dello script per farla girare poi all’interno di un container, il </w:t>
      </w:r>
      <w:proofErr w:type="spellStart"/>
      <w:r w:rsidR="00BC450F" w:rsidRPr="00BC450F">
        <w:rPr>
          <w:rFonts w:ascii="Times New Roman" w:hAnsi="Times New Roman" w:cs="Times New Roman"/>
          <w:sz w:val="24"/>
          <w:szCs w:val="24"/>
        </w:rPr>
        <w:t>dockerfile</w:t>
      </w:r>
      <w:proofErr w:type="spellEnd"/>
      <w:r w:rsidR="00BC450F" w:rsidRPr="00BC450F">
        <w:rPr>
          <w:rFonts w:ascii="Times New Roman" w:hAnsi="Times New Roman" w:cs="Times New Roman"/>
          <w:sz w:val="24"/>
          <w:szCs w:val="24"/>
        </w:rPr>
        <w:t xml:space="preserve">. Il </w:t>
      </w:r>
      <w:proofErr w:type="spellStart"/>
      <w:r w:rsidR="00BC450F" w:rsidRPr="00BC450F">
        <w:rPr>
          <w:rFonts w:ascii="Times New Roman" w:hAnsi="Times New Roman" w:cs="Times New Roman"/>
          <w:sz w:val="24"/>
          <w:szCs w:val="24"/>
        </w:rPr>
        <w:t>dockerfile</w:t>
      </w:r>
      <w:proofErr w:type="spellEnd"/>
      <w:r w:rsidR="00BC450F" w:rsidRPr="00BC450F">
        <w:rPr>
          <w:rFonts w:ascii="Times New Roman" w:hAnsi="Times New Roman" w:cs="Times New Roman"/>
          <w:sz w:val="24"/>
          <w:szCs w:val="24"/>
        </w:rPr>
        <w:t xml:space="preserve"> è un file di testo senza estensione in cui sono contenute tutte le istruzioni per creare la </w:t>
      </w:r>
      <w:proofErr w:type="spellStart"/>
      <w:r w:rsidR="00BC450F" w:rsidRPr="00BC450F">
        <w:rPr>
          <w:rFonts w:ascii="Times New Roman" w:hAnsi="Times New Roman" w:cs="Times New Roman"/>
          <w:sz w:val="24"/>
          <w:szCs w:val="24"/>
        </w:rPr>
        <w:t>docker</w:t>
      </w:r>
      <w:proofErr w:type="spellEnd"/>
      <w:r w:rsidR="00BC450F" w:rsidRPr="00BC450F">
        <w:rPr>
          <w:rFonts w:ascii="Times New Roman" w:hAnsi="Times New Roman" w:cs="Times New Roman"/>
          <w:sz w:val="24"/>
          <w:szCs w:val="24"/>
        </w:rPr>
        <w:t xml:space="preserve"> image, </w:t>
      </w:r>
      <w:r>
        <w:rPr>
          <w:rFonts w:ascii="Times New Roman" w:hAnsi="Times New Roman" w:cs="Times New Roman"/>
          <w:sz w:val="24"/>
          <w:szCs w:val="24"/>
        </w:rPr>
        <w:t>contenente</w:t>
      </w:r>
      <w:r w:rsidR="00BC450F" w:rsidRPr="00BC450F">
        <w:rPr>
          <w:rFonts w:ascii="Times New Roman" w:hAnsi="Times New Roman" w:cs="Times New Roman"/>
          <w:sz w:val="24"/>
          <w:szCs w:val="24"/>
        </w:rPr>
        <w:t xml:space="preserve"> tutti i comandi che un utente può richiamare sulla </w:t>
      </w:r>
      <w:proofErr w:type="spellStart"/>
      <w:r w:rsidR="00BC450F" w:rsidRPr="00BC450F">
        <w:rPr>
          <w:rFonts w:ascii="Times New Roman" w:hAnsi="Times New Roman" w:cs="Times New Roman"/>
          <w:sz w:val="24"/>
          <w:szCs w:val="24"/>
        </w:rPr>
        <w:t>command</w:t>
      </w:r>
      <w:proofErr w:type="spellEnd"/>
      <w:r w:rsidR="00BC450F" w:rsidRPr="00BC450F">
        <w:rPr>
          <w:rFonts w:ascii="Times New Roman" w:hAnsi="Times New Roman" w:cs="Times New Roman"/>
          <w:sz w:val="24"/>
          <w:szCs w:val="24"/>
        </w:rPr>
        <w:t xml:space="preserve"> line per assemblare un’immagine. </w:t>
      </w:r>
    </w:p>
    <w:p w14:paraId="36ECCAE7" w14:textId="63C77AA6" w:rsidR="00BC450F" w:rsidRPr="009C5618" w:rsidRDefault="00BC450F" w:rsidP="00BC450F">
      <w:pPr>
        <w:keepNext/>
        <w:spacing w:after="227"/>
        <w:jc w:val="both"/>
        <w:rPr>
          <w:i/>
        </w:rPr>
      </w:pPr>
      <w:r>
        <w:rPr>
          <w:rFonts w:ascii="Calibri" w:eastAsia="Calibri" w:hAnsi="Calibri" w:cs="Calibri"/>
          <w:noProof/>
          <w:lang w:eastAsia="it-IT"/>
        </w:rPr>
        <mc:AlternateContent>
          <mc:Choice Requires="wpg">
            <w:drawing>
              <wp:inline distT="0" distB="0" distL="0" distR="0" wp14:anchorId="00703805" wp14:editId="6C21D255">
                <wp:extent cx="5204460" cy="1331976"/>
                <wp:effectExtent l="0" t="0" r="0" b="0"/>
                <wp:docPr id="18738" name="Group 18738"/>
                <wp:cNvGraphicFramePr/>
                <a:graphic xmlns:a="http://schemas.openxmlformats.org/drawingml/2006/main">
                  <a:graphicData uri="http://schemas.microsoft.com/office/word/2010/wordprocessingGroup">
                    <wpg:wgp>
                      <wpg:cNvGrpSpPr/>
                      <wpg:grpSpPr>
                        <a:xfrm>
                          <a:off x="0" y="0"/>
                          <a:ext cx="5204460" cy="1331976"/>
                          <a:chOff x="0" y="0"/>
                          <a:chExt cx="5204460" cy="1331976"/>
                        </a:xfrm>
                      </wpg:grpSpPr>
                      <wps:wsp>
                        <wps:cNvPr id="421" name="Rectangle 421"/>
                        <wps:cNvSpPr/>
                        <wps:spPr>
                          <a:xfrm>
                            <a:off x="0" y="667319"/>
                            <a:ext cx="59290" cy="215736"/>
                          </a:xfrm>
                          <a:prstGeom prst="rect">
                            <a:avLst/>
                          </a:prstGeom>
                          <a:ln>
                            <a:noFill/>
                          </a:ln>
                        </wps:spPr>
                        <wps:txbx>
                          <w:txbxContent>
                            <w:p w14:paraId="475FFB7E" w14:textId="77777777" w:rsidR="009E135E" w:rsidRDefault="009E135E" w:rsidP="00BC450F">
                              <w:r>
                                <w:rPr>
                                  <w:sz w:val="28"/>
                                </w:rPr>
                                <w:t xml:space="preserve"> </w:t>
                              </w:r>
                            </w:p>
                          </w:txbxContent>
                        </wps:txbx>
                        <wps:bodyPr horzOverflow="overflow" vert="horz" lIns="0" tIns="0" rIns="0" bIns="0" rtlCol="0">
                          <a:noAutofit/>
                        </wps:bodyPr>
                      </wps:wsp>
                      <wps:wsp>
                        <wps:cNvPr id="422" name="Rectangle 422"/>
                        <wps:cNvSpPr/>
                        <wps:spPr>
                          <a:xfrm>
                            <a:off x="0" y="1074228"/>
                            <a:ext cx="59290" cy="215734"/>
                          </a:xfrm>
                          <a:prstGeom prst="rect">
                            <a:avLst/>
                          </a:prstGeom>
                          <a:ln>
                            <a:noFill/>
                          </a:ln>
                        </wps:spPr>
                        <wps:txbx>
                          <w:txbxContent>
                            <w:p w14:paraId="483FDF4C" w14:textId="77777777" w:rsidR="009E135E" w:rsidRDefault="009E135E" w:rsidP="00BC450F">
                              <w:r>
                                <w:rPr>
                                  <w:sz w:val="28"/>
                                </w:rPr>
                                <w:t xml:space="preserve"> </w:t>
                              </w:r>
                            </w:p>
                          </w:txbxContent>
                        </wps:txbx>
                        <wps:bodyPr horzOverflow="overflow" vert="horz" lIns="0" tIns="0" rIns="0" bIns="0" rtlCol="0">
                          <a:noAutofit/>
                        </wps:bodyPr>
                      </wps:wsp>
                      <pic:pic xmlns:pic="http://schemas.openxmlformats.org/drawingml/2006/picture">
                        <pic:nvPicPr>
                          <pic:cNvPr id="434" name="Picture 434"/>
                          <pic:cNvPicPr/>
                        </pic:nvPicPr>
                        <pic:blipFill>
                          <a:blip r:embed="rId25"/>
                          <a:stretch>
                            <a:fillRect/>
                          </a:stretch>
                        </pic:blipFill>
                        <pic:spPr>
                          <a:xfrm>
                            <a:off x="19812" y="0"/>
                            <a:ext cx="5184648" cy="1331976"/>
                          </a:xfrm>
                          <a:prstGeom prst="rect">
                            <a:avLst/>
                          </a:prstGeom>
                        </pic:spPr>
                      </pic:pic>
                      <wps:wsp>
                        <wps:cNvPr id="435" name="Rectangle 435"/>
                        <wps:cNvSpPr/>
                        <wps:spPr>
                          <a:xfrm>
                            <a:off x="239293" y="189011"/>
                            <a:ext cx="42144" cy="189937"/>
                          </a:xfrm>
                          <a:prstGeom prst="rect">
                            <a:avLst/>
                          </a:prstGeom>
                          <a:ln>
                            <a:noFill/>
                          </a:ln>
                        </wps:spPr>
                        <wps:txbx>
                          <w:txbxContent>
                            <w:p w14:paraId="55664E3C" w14:textId="77777777" w:rsidR="009E135E" w:rsidRDefault="009E135E" w:rsidP="00BC450F">
                              <w:r>
                                <w:rPr>
                                  <w:color w:val="FFFFFF"/>
                                </w:rPr>
                                <w:t xml:space="preserve"> </w:t>
                              </w:r>
                            </w:p>
                          </w:txbxContent>
                        </wps:txbx>
                        <wps:bodyPr horzOverflow="overflow" vert="horz" lIns="0" tIns="0" rIns="0" bIns="0" rtlCol="0">
                          <a:noAutofit/>
                        </wps:bodyPr>
                      </wps:wsp>
                      <pic:pic xmlns:pic="http://schemas.openxmlformats.org/drawingml/2006/picture">
                        <pic:nvPicPr>
                          <pic:cNvPr id="437" name="Picture 437"/>
                          <pic:cNvPicPr/>
                        </pic:nvPicPr>
                        <pic:blipFill>
                          <a:blip r:embed="rId26"/>
                          <a:stretch>
                            <a:fillRect/>
                          </a:stretch>
                        </pic:blipFill>
                        <pic:spPr>
                          <a:xfrm>
                            <a:off x="568452" y="240792"/>
                            <a:ext cx="4084320" cy="835152"/>
                          </a:xfrm>
                          <a:prstGeom prst="rect">
                            <a:avLst/>
                          </a:prstGeom>
                        </pic:spPr>
                      </pic:pic>
                    </wpg:wgp>
                  </a:graphicData>
                </a:graphic>
              </wp:inline>
            </w:drawing>
          </mc:Choice>
          <mc:Fallback>
            <w:pict>
              <v:group w14:anchorId="00703805" id="Group 18738" o:spid="_x0000_s1026" style="width:409.8pt;height:104.9pt;mso-position-horizontal-relative:char;mso-position-vertical-relative:line" coordsize="52044,133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S1FUtAFa+/1dfaP/AATv/wCQD4u/66Wf/ot6&#10;+Lr7/V19o/8ABO//AJAPi7/rpZ/+i3r5viD/AJF8/Vfmj08t/jwPqbxp/wAinq3/AF7yV554X/1c&#10;Veh+NP8AkU9W/wCveSvPPC/+rir8mPuD0XTa1o6ydNrWjoAlooooAa/Sqd1Vx+lU7qgDk9f/ANXX&#10;D6B/yUTSv+un/tOu41//AFdcPoH/ACUTSv8Arp/7ToA9u7V+Rn7T/wDyXLxT/wBhe8/9GV+ufavy&#10;M/af/wCS5eKf+wvef+jK+q4e/jz9Dw8z+CByOnVq1ladWrX6fTPlagUUUVoZ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LUVS0AVr7/V19o/8ABO//AJAPi7/r&#10;pZ/+i3r4uvv9XX2j/wAE7/8AkA+Lv+uln/6Levm+IP8AkXz9V+aPTy3+PA+pvGn/ACKerf8AXvJX&#10;nnhf/VxV6H40/wCRT1b/AK95K888L/6uKvyY+4PRdNrWjrJ02taOgCWiiigBr9Kp3VXH6VTuqAOT&#10;1/8A1dcPoH/JRNK/66f+067jX/8AV1w+gf8AJRNK/wCun/tOgD27tX5GftP/APJcvFP/AGF7z/0Z&#10;X659q/Iz9p//AJLl4p/7C95/6Mr6rh7+PP0PDzP4IHI6dWrWVp1atfp9M+VqBRRRWhk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tRVLQBWvv9XX2j/wAE7/8A&#10;kA+Lv+uln/6Levi6+/1dfaP/AATv/wCQD4u/66Wf/ot6+b4g/wCRfP1X5o9PLf48D6m8af8AIp6t&#10;/wBe8leeeF/9XFXofjT/AJFPVv8Ar3krzzwv/q4q/Jj7g9F02taOsnTa1o6AJaKKKAGv0qndVcfp&#10;VO6oA5PX/wDV1w+gf8lE0r/rp/7TruNf/wBXXD6B/wAlE0r/AK6f+06APbu1fkZ+0/8A8ly8U/8A&#10;YXvP/Rlfrn2r8jP2n/8AkuXin/sL3n/oyvquHv48/Q8PM/ggcjp1atZWnVq1+n0z5WoFFFFaG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FTwzHc6mQAAOpkAABQAAABkcnMvbWVkaWEvaW1hZ2Uy&#10;LmpwZ//Y/+AAEEpGSUYAAQEBAGAAYAAA/9sAQwADAgIDAgIDAwMDBAMDBAUIBQUEBAUKBwcGCAwK&#10;DAwLCgsLDQ4SEA0OEQ4LCxAWEBETFBUVFQwPFxgWFBgSFBUU/9sAQwEDBAQFBAUJBQUJFA0LDRQU&#10;FBQUFBQUFBQUFBQUFBQUFBQUFBQUFBQUFBQUFBQUFBQUFBQUFBQUFBQUFBQUFBQU/8AAEQgBEgU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N/ir88v25f8Aktw/7Bdv/wChPX6G/wAVfnl+3L/yW4f9&#10;gu3/APQnr2Mp/jv0/wAjgxvwI+uv2dv+SU+FP+wXbf8AouvUq8t/Z2/5JT4U/wCwXbf+i69Srz8R&#10;/HmddP4B9FFFc5o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N/ir88v25&#10;f+S3D/sF2/8A6E9fob/FX55fty/8luH/AGC7f/0J69jKf479P8jgxvwI+uv2dv8AklPhT/sF23/o&#10;uvUq8t/Z2/5JT4U/7Bdt/wCi69Srz8R/HmddP4B9FJmjNc5o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">
                <v:rect id="Rectangle 421" o:spid="_x0000_s1027" style="position:absolute;top:6673;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475FFB7E" w14:textId="77777777" w:rsidR="009E135E" w:rsidRDefault="009E135E" w:rsidP="00BC450F">
                        <w:r>
                          <w:rPr>
                            <w:sz w:val="28"/>
                          </w:rPr>
                          <w:t xml:space="preserve"> </w:t>
                        </w:r>
                      </w:p>
                    </w:txbxContent>
                  </v:textbox>
                </v:rect>
                <v:rect id="Rectangle 422" o:spid="_x0000_s1028" style="position:absolute;top:10742;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483FDF4C" w14:textId="77777777" w:rsidR="009E135E" w:rsidRDefault="009E135E" w:rsidP="00BC450F">
                        <w:r>
                          <w:rPr>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4" o:spid="_x0000_s1029" type="#_x0000_t75" style="position:absolute;left:198;width:51846;height:13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">
                  <v:imagedata r:id="rId27" o:title=""/>
                </v:shape>
                <v:rect id="Rectangle 435" o:spid="_x0000_s1030" style="position:absolute;left:2392;top:189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55664E3C" w14:textId="77777777" w:rsidR="009E135E" w:rsidRDefault="009E135E" w:rsidP="00BC450F">
                        <w:r>
                          <w:rPr>
                            <w:color w:val="FFFFFF"/>
                          </w:rPr>
                          <w:t xml:space="preserve"> </w:t>
                        </w:r>
                      </w:p>
                    </w:txbxContent>
                  </v:textbox>
                </v:rect>
                <v:shape id="Picture 437" o:spid="_x0000_s1031" type="#_x0000_t75" style="position:absolute;left:5684;top:2407;width:40843;height: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">
                  <v:imagedata r:id="rId28" o:title=""/>
                </v:shape>
                <w10:anchorlock/>
              </v:group>
            </w:pict>
          </mc:Fallback>
        </mc:AlternateContent>
      </w:r>
      <w:r w:rsidRPr="00523A3B">
        <w:rPr>
          <w:rFonts w:ascii="Times New Roman" w:hAnsi="Times New Roman" w:cs="Times New Roman"/>
          <w:i/>
        </w:rPr>
        <w:t xml:space="preserve">Figura </w:t>
      </w:r>
      <w:r w:rsidR="00523A3B">
        <w:rPr>
          <w:rFonts w:ascii="Times New Roman" w:hAnsi="Times New Roman" w:cs="Times New Roman"/>
          <w:i/>
        </w:rPr>
        <w:fldChar w:fldCharType="begin"/>
      </w:r>
      <w:r w:rsidR="00523A3B">
        <w:rPr>
          <w:rFonts w:ascii="Times New Roman" w:hAnsi="Times New Roman" w:cs="Times New Roman"/>
          <w:i/>
        </w:rPr>
        <w:instrText xml:space="preserve"> SEQ Figura \* ARABIC </w:instrText>
      </w:r>
      <w:r w:rsidR="00523A3B">
        <w:rPr>
          <w:rFonts w:ascii="Times New Roman" w:hAnsi="Times New Roman" w:cs="Times New Roman"/>
          <w:i/>
        </w:rPr>
        <w:fldChar w:fldCharType="separate"/>
      </w:r>
      <w:r w:rsidR="004D69F1">
        <w:rPr>
          <w:rFonts w:ascii="Times New Roman" w:hAnsi="Times New Roman" w:cs="Times New Roman"/>
          <w:i/>
          <w:noProof/>
        </w:rPr>
        <w:t>11</w:t>
      </w:r>
      <w:r w:rsidR="00523A3B">
        <w:rPr>
          <w:rFonts w:ascii="Times New Roman" w:hAnsi="Times New Roman" w:cs="Times New Roman"/>
          <w:i/>
        </w:rPr>
        <w:fldChar w:fldCharType="end"/>
      </w:r>
      <w:r w:rsidRPr="00523A3B">
        <w:rPr>
          <w:rFonts w:ascii="Times New Roman" w:hAnsi="Times New Roman" w:cs="Times New Roman"/>
          <w:i/>
        </w:rPr>
        <w:t>: Docker File script 1</w:t>
      </w:r>
    </w:p>
    <w:p w14:paraId="3530D1AA" w14:textId="77777777" w:rsidR="00BC450F" w:rsidRPr="009C5618" w:rsidRDefault="00BC450F" w:rsidP="009C5618">
      <w:pPr>
        <w:spacing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t xml:space="preserve">Il </w:t>
      </w:r>
      <w:proofErr w:type="spellStart"/>
      <w:r w:rsidRPr="009C5618">
        <w:rPr>
          <w:rFonts w:ascii="Times New Roman" w:hAnsi="Times New Roman" w:cs="Times New Roman"/>
          <w:sz w:val="24"/>
          <w:szCs w:val="24"/>
        </w:rPr>
        <w:t>dockerfile</w:t>
      </w:r>
      <w:proofErr w:type="spellEnd"/>
      <w:r w:rsidRPr="009C5618">
        <w:rPr>
          <w:rFonts w:ascii="Times New Roman" w:hAnsi="Times New Roman" w:cs="Times New Roman"/>
          <w:sz w:val="24"/>
          <w:szCs w:val="24"/>
        </w:rPr>
        <w:t xml:space="preserve"> per lo script1 è molto semplice, con l’istruzione FROM si inizializza un nuovo build e si crea un’immagine di base per istruzioni seguenti, nel caso in esame l’immagine di </w:t>
      </w:r>
      <w:proofErr w:type="spellStart"/>
      <w:r w:rsidRPr="009C5618">
        <w:rPr>
          <w:rFonts w:ascii="Times New Roman" w:hAnsi="Times New Roman" w:cs="Times New Roman"/>
          <w:sz w:val="24"/>
          <w:szCs w:val="24"/>
        </w:rPr>
        <w:t>python</w:t>
      </w:r>
      <w:proofErr w:type="spellEnd"/>
      <w:r w:rsidRPr="009C5618">
        <w:rPr>
          <w:rFonts w:ascii="Times New Roman" w:hAnsi="Times New Roman" w:cs="Times New Roman"/>
          <w:sz w:val="24"/>
          <w:szCs w:val="24"/>
        </w:rPr>
        <w:t xml:space="preserve"> nella versione 3.7 poiché gli script sono in </w:t>
      </w:r>
      <w:proofErr w:type="spellStart"/>
      <w:r w:rsidRPr="009C5618">
        <w:rPr>
          <w:rFonts w:ascii="Times New Roman" w:hAnsi="Times New Roman" w:cs="Times New Roman"/>
          <w:sz w:val="24"/>
          <w:szCs w:val="24"/>
        </w:rPr>
        <w:t>python</w:t>
      </w:r>
      <w:proofErr w:type="spellEnd"/>
      <w:r w:rsidRPr="009C5618">
        <w:rPr>
          <w:rFonts w:ascii="Times New Roman" w:hAnsi="Times New Roman" w:cs="Times New Roman"/>
          <w:sz w:val="24"/>
          <w:szCs w:val="24"/>
        </w:rPr>
        <w:t xml:space="preserve">. </w:t>
      </w:r>
    </w:p>
    <w:p w14:paraId="2CE8471E" w14:textId="77777777" w:rsidR="00BC450F" w:rsidRPr="009C5618" w:rsidRDefault="00BC450F" w:rsidP="009C5618">
      <w:pPr>
        <w:spacing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lastRenderedPageBreak/>
        <w:t>Con l’istruzione ADD si copiano nuovi file, cartelle o file remoti da un certo indirizzo &lt;</w:t>
      </w:r>
      <w:proofErr w:type="spellStart"/>
      <w:r w:rsidRPr="009C5618">
        <w:rPr>
          <w:rFonts w:ascii="Times New Roman" w:hAnsi="Times New Roman" w:cs="Times New Roman"/>
          <w:sz w:val="24"/>
          <w:szCs w:val="24"/>
        </w:rPr>
        <w:t>src</w:t>
      </w:r>
      <w:proofErr w:type="spellEnd"/>
      <w:r w:rsidRPr="009C5618">
        <w:rPr>
          <w:rFonts w:ascii="Times New Roman" w:hAnsi="Times New Roman" w:cs="Times New Roman"/>
          <w:sz w:val="24"/>
          <w:szCs w:val="24"/>
        </w:rPr>
        <w:t>&gt; e si aggiungono al filesystem della nostra immagine, in questo caso il file .</w:t>
      </w:r>
      <w:proofErr w:type="spellStart"/>
      <w:r w:rsidRPr="009C5618">
        <w:rPr>
          <w:rFonts w:ascii="Times New Roman" w:hAnsi="Times New Roman" w:cs="Times New Roman"/>
          <w:sz w:val="24"/>
          <w:szCs w:val="24"/>
        </w:rPr>
        <w:t>py</w:t>
      </w:r>
      <w:proofErr w:type="spellEnd"/>
      <w:r w:rsidRPr="009C5618">
        <w:rPr>
          <w:rFonts w:ascii="Times New Roman" w:hAnsi="Times New Roman" w:cs="Times New Roman"/>
          <w:sz w:val="24"/>
          <w:szCs w:val="24"/>
        </w:rPr>
        <w:t xml:space="preserve"> del nostro script. </w:t>
      </w:r>
    </w:p>
    <w:p w14:paraId="65FD1400" w14:textId="4D36D4CF" w:rsidR="00BC450F" w:rsidRPr="009C5618" w:rsidRDefault="00BC450F" w:rsidP="00523A3B">
      <w:pPr>
        <w:spacing w:after="112"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t xml:space="preserve">L’istruzione COPY effettua le stesse azioni di ADD ma solo con file in locale, non permette cioè di accedere a file </w:t>
      </w:r>
      <w:r w:rsidR="00523A3B">
        <w:rPr>
          <w:rFonts w:ascii="Times New Roman" w:hAnsi="Times New Roman" w:cs="Times New Roman"/>
          <w:sz w:val="24"/>
          <w:szCs w:val="24"/>
        </w:rPr>
        <w:t xml:space="preserve">in </w:t>
      </w:r>
      <w:r w:rsidRPr="009C5618">
        <w:rPr>
          <w:rFonts w:ascii="Times New Roman" w:hAnsi="Times New Roman" w:cs="Times New Roman"/>
          <w:sz w:val="24"/>
          <w:szCs w:val="24"/>
        </w:rPr>
        <w:t>remot</w:t>
      </w:r>
      <w:r w:rsidR="00523A3B">
        <w:rPr>
          <w:rFonts w:ascii="Times New Roman" w:hAnsi="Times New Roman" w:cs="Times New Roman"/>
          <w:sz w:val="24"/>
          <w:szCs w:val="24"/>
        </w:rPr>
        <w:t>o</w:t>
      </w:r>
      <w:r w:rsidRPr="009C5618">
        <w:rPr>
          <w:rFonts w:ascii="Times New Roman" w:hAnsi="Times New Roman" w:cs="Times New Roman"/>
          <w:sz w:val="24"/>
          <w:szCs w:val="24"/>
        </w:rPr>
        <w:t xml:space="preserve"> tramite URL. </w:t>
      </w:r>
      <w:r w:rsidRPr="009C5618">
        <w:rPr>
          <w:rFonts w:ascii="Times New Roman" w:hAnsi="Times New Roman" w:cs="Times New Roman"/>
          <w:sz w:val="24"/>
          <w:szCs w:val="24"/>
        </w:rPr>
        <w:br/>
        <w:t>Per ultima si osservi l’istruzione CMD (</w:t>
      </w:r>
      <w:proofErr w:type="spellStart"/>
      <w:r w:rsidRPr="009C5618">
        <w:rPr>
          <w:rFonts w:ascii="Times New Roman" w:hAnsi="Times New Roman" w:cs="Times New Roman"/>
          <w:sz w:val="24"/>
          <w:szCs w:val="24"/>
        </w:rPr>
        <w:t>command</w:t>
      </w:r>
      <w:proofErr w:type="spellEnd"/>
      <w:r w:rsidRPr="009C5618">
        <w:rPr>
          <w:rFonts w:ascii="Times New Roman" w:hAnsi="Times New Roman" w:cs="Times New Roman"/>
          <w:sz w:val="24"/>
          <w:szCs w:val="24"/>
        </w:rPr>
        <w:t xml:space="preserve">) che permette di utilizzare la funzione ferretti-scipt.py come funzione di </w:t>
      </w:r>
      <w:proofErr w:type="spellStart"/>
      <w:r w:rsidRPr="009C5618">
        <w:rPr>
          <w:rFonts w:ascii="Times New Roman" w:hAnsi="Times New Roman" w:cs="Times New Roman"/>
          <w:sz w:val="24"/>
          <w:szCs w:val="24"/>
        </w:rPr>
        <w:t>Entrypoint</w:t>
      </w:r>
      <w:proofErr w:type="spellEnd"/>
      <w:r w:rsidRPr="009C5618">
        <w:rPr>
          <w:rFonts w:ascii="Times New Roman" w:hAnsi="Times New Roman" w:cs="Times New Roman"/>
          <w:sz w:val="24"/>
          <w:szCs w:val="24"/>
        </w:rPr>
        <w:t xml:space="preserve">, cioè funzione di default al lancio della nostra immagine. In questo caso si lancia </w:t>
      </w:r>
      <w:proofErr w:type="spellStart"/>
      <w:r w:rsidRPr="009C5618">
        <w:rPr>
          <w:rFonts w:ascii="Times New Roman" w:hAnsi="Times New Roman" w:cs="Times New Roman"/>
          <w:sz w:val="24"/>
          <w:szCs w:val="24"/>
        </w:rPr>
        <w:t>python</w:t>
      </w:r>
      <w:proofErr w:type="spellEnd"/>
      <w:r w:rsidRPr="009C5618">
        <w:rPr>
          <w:rFonts w:ascii="Times New Roman" w:hAnsi="Times New Roman" w:cs="Times New Roman"/>
          <w:sz w:val="24"/>
          <w:szCs w:val="24"/>
        </w:rPr>
        <w:t xml:space="preserve"> e ferretti-script.py perché sono le uniche funzioni che occorre far girare. </w:t>
      </w:r>
    </w:p>
    <w:p w14:paraId="38F5367E" w14:textId="77777777" w:rsidR="00BC450F" w:rsidRPr="009C5618" w:rsidRDefault="00BC450F" w:rsidP="009C5618">
      <w:pPr>
        <w:spacing w:after="240"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t xml:space="preserve">Si osservi ora lo script2 e si proceda nello stesso modo. </w:t>
      </w:r>
    </w:p>
    <w:p w14:paraId="3437CBB6" w14:textId="546BCC74" w:rsidR="00BC450F" w:rsidRDefault="00BC450F" w:rsidP="009C5618">
      <w:pPr>
        <w:keepNext/>
        <w:spacing w:after="193"/>
        <w:ind w:left="-2" w:right="761"/>
        <w:jc w:val="both"/>
      </w:pPr>
      <w:r>
        <w:rPr>
          <w:noProof/>
          <w:lang w:eastAsia="it-IT"/>
        </w:rPr>
        <w:drawing>
          <wp:inline distT="0" distB="0" distL="0" distR="0" wp14:anchorId="688F01C3" wp14:editId="51437705">
            <wp:extent cx="4785360" cy="4102608"/>
            <wp:effectExtent l="0" t="0" r="0" b="0"/>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9"/>
                    <a:stretch>
                      <a:fillRect/>
                    </a:stretch>
                  </pic:blipFill>
                  <pic:spPr>
                    <a:xfrm>
                      <a:off x="0" y="0"/>
                      <a:ext cx="4785360" cy="4102608"/>
                    </a:xfrm>
                    <a:prstGeom prst="rect">
                      <a:avLst/>
                    </a:prstGeom>
                  </pic:spPr>
                </pic:pic>
              </a:graphicData>
            </a:graphic>
          </wp:inline>
        </w:drawing>
      </w:r>
      <w:r w:rsidRPr="00523A3B">
        <w:rPr>
          <w:rFonts w:ascii="Times New Roman" w:hAnsi="Times New Roman" w:cs="Times New Roman"/>
          <w:i/>
        </w:rPr>
        <w:t xml:space="preserve">Figura </w:t>
      </w:r>
      <w:r w:rsidR="00523A3B">
        <w:rPr>
          <w:rFonts w:ascii="Times New Roman" w:hAnsi="Times New Roman" w:cs="Times New Roman"/>
          <w:i/>
        </w:rPr>
        <w:fldChar w:fldCharType="begin"/>
      </w:r>
      <w:r w:rsidR="00523A3B">
        <w:rPr>
          <w:rFonts w:ascii="Times New Roman" w:hAnsi="Times New Roman" w:cs="Times New Roman"/>
          <w:i/>
        </w:rPr>
        <w:instrText xml:space="preserve"> SEQ Figura \* ARABIC </w:instrText>
      </w:r>
      <w:r w:rsidR="00523A3B">
        <w:rPr>
          <w:rFonts w:ascii="Times New Roman" w:hAnsi="Times New Roman" w:cs="Times New Roman"/>
          <w:i/>
        </w:rPr>
        <w:fldChar w:fldCharType="separate"/>
      </w:r>
      <w:r w:rsidR="004D69F1">
        <w:rPr>
          <w:rFonts w:ascii="Times New Roman" w:hAnsi="Times New Roman" w:cs="Times New Roman"/>
          <w:i/>
          <w:noProof/>
        </w:rPr>
        <w:t>12</w:t>
      </w:r>
      <w:r w:rsidR="00523A3B">
        <w:rPr>
          <w:rFonts w:ascii="Times New Roman" w:hAnsi="Times New Roman" w:cs="Times New Roman"/>
          <w:i/>
        </w:rPr>
        <w:fldChar w:fldCharType="end"/>
      </w:r>
      <w:r w:rsidRPr="00523A3B">
        <w:rPr>
          <w:rFonts w:ascii="Times New Roman" w:hAnsi="Times New Roman" w:cs="Times New Roman"/>
          <w:i/>
        </w:rPr>
        <w:t>: Script 2</w:t>
      </w:r>
    </w:p>
    <w:p w14:paraId="5B8EDB82" w14:textId="77777777" w:rsidR="00BC450F" w:rsidRDefault="00BC450F" w:rsidP="00BC450F">
      <w:pPr>
        <w:spacing w:after="193"/>
        <w:ind w:left="-2" w:right="761"/>
        <w:jc w:val="both"/>
      </w:pPr>
      <w:r>
        <w:rPr>
          <w:sz w:val="28"/>
        </w:rPr>
        <w:t xml:space="preserve"> </w:t>
      </w:r>
    </w:p>
    <w:p w14:paraId="17EC1A97" w14:textId="555BA7A8" w:rsidR="00523A3B" w:rsidRDefault="00BC450F" w:rsidP="009C5618">
      <w:pPr>
        <w:spacing w:line="360" w:lineRule="auto"/>
        <w:ind w:right="139"/>
        <w:jc w:val="both"/>
        <w:rPr>
          <w:rFonts w:ascii="Times New Roman" w:hAnsi="Times New Roman" w:cs="Times New Roman"/>
          <w:sz w:val="24"/>
          <w:szCs w:val="24"/>
        </w:rPr>
      </w:pPr>
      <w:r w:rsidRPr="009C5618">
        <w:rPr>
          <w:rFonts w:ascii="Times New Roman" w:hAnsi="Times New Roman" w:cs="Times New Roman"/>
          <w:sz w:val="24"/>
          <w:szCs w:val="24"/>
        </w:rPr>
        <w:t xml:space="preserve">Lo script2 esegue sempre un calcolo di lettura/scrittura e un calcolo numerico, in questo caso si considera una frase della bibbia “in principio era il Verbo, e il Verbo era presso Dio e il Verbo era Dio” copiata e incollata svariate volte come nello script </w:t>
      </w:r>
      <w:r w:rsidRPr="009C5618">
        <w:rPr>
          <w:rFonts w:ascii="Times New Roman" w:hAnsi="Times New Roman" w:cs="Times New Roman"/>
          <w:sz w:val="24"/>
          <w:szCs w:val="24"/>
        </w:rPr>
        <w:lastRenderedPageBreak/>
        <w:t xml:space="preserve">precedente. Per il calcolo numerico si occupa di trovare i primi 25000 numeri primi. Anche qui con i comandi start e end viene restituito il tempo di esecuzione dello script. Ci si posiziona a questo punto nella cartella in cui sono stati salvati gli elementi utili per creare l’immagine dello script2 (iacino.py) quindi </w:t>
      </w:r>
      <w:proofErr w:type="spellStart"/>
      <w:r w:rsidRPr="009C5618">
        <w:rPr>
          <w:rFonts w:ascii="Times New Roman" w:hAnsi="Times New Roman" w:cs="Times New Roman"/>
          <w:sz w:val="24"/>
          <w:szCs w:val="24"/>
        </w:rPr>
        <w:t>dockerfile</w:t>
      </w:r>
      <w:proofErr w:type="spellEnd"/>
      <w:r w:rsidRPr="009C5618">
        <w:rPr>
          <w:rFonts w:ascii="Times New Roman" w:hAnsi="Times New Roman" w:cs="Times New Roman"/>
          <w:sz w:val="24"/>
          <w:szCs w:val="24"/>
        </w:rPr>
        <w:t xml:space="preserve">, script2, bibbia.txt e si utilizzano gli stessi comandi </w:t>
      </w:r>
      <w:r w:rsidR="00523A3B">
        <w:rPr>
          <w:rFonts w:ascii="Times New Roman" w:hAnsi="Times New Roman" w:cs="Times New Roman"/>
          <w:sz w:val="24"/>
          <w:szCs w:val="24"/>
        </w:rPr>
        <w:t xml:space="preserve">utilizzati in precedenza </w:t>
      </w:r>
    </w:p>
    <w:p w14:paraId="1287F4A1" w14:textId="5FD5FC01" w:rsidR="00BC450F" w:rsidRPr="00523A3B" w:rsidRDefault="00BC450F" w:rsidP="009C5618">
      <w:pPr>
        <w:spacing w:line="360" w:lineRule="auto"/>
        <w:ind w:right="139"/>
        <w:jc w:val="both"/>
        <w:rPr>
          <w:lang w:val="en-GB"/>
        </w:rPr>
      </w:pPr>
      <w:r>
        <w:t xml:space="preserve"> </w:t>
      </w:r>
      <w:r w:rsidRPr="00523A3B">
        <w:rPr>
          <w:color w:val="FFFFFF"/>
          <w:sz w:val="28"/>
          <w:shd w:val="clear" w:color="auto" w:fill="0000FF"/>
          <w:lang w:val="en-GB"/>
        </w:rPr>
        <w:t>docker build -t script</w:t>
      </w:r>
      <w:proofErr w:type="gramStart"/>
      <w:r w:rsidRPr="00523A3B">
        <w:rPr>
          <w:color w:val="FFFFFF"/>
          <w:sz w:val="28"/>
          <w:shd w:val="clear" w:color="auto" w:fill="0000FF"/>
          <w:lang w:val="en-GB"/>
        </w:rPr>
        <w:t>2 .</w:t>
      </w:r>
      <w:proofErr w:type="gramEnd"/>
      <w:r w:rsidRPr="00523A3B">
        <w:rPr>
          <w:color w:val="FFFFFF"/>
          <w:sz w:val="28"/>
          <w:lang w:val="en-GB"/>
        </w:rPr>
        <w:t xml:space="preserve"> </w:t>
      </w:r>
      <w:r w:rsidRPr="00A01ED8">
        <w:rPr>
          <w:sz w:val="28"/>
        </w:rPr>
        <w:sym w:font="Wingdings" w:char="F0E0"/>
      </w:r>
      <w:r w:rsidRPr="00523A3B">
        <w:rPr>
          <w:sz w:val="28"/>
          <w:lang w:val="en-GB"/>
        </w:rPr>
        <w:t xml:space="preserve"> </w:t>
      </w:r>
      <w:r w:rsidRPr="00523A3B">
        <w:rPr>
          <w:color w:val="FFFFFF"/>
          <w:sz w:val="28"/>
          <w:shd w:val="clear" w:color="auto" w:fill="0000FF"/>
          <w:lang w:val="en-GB"/>
        </w:rPr>
        <w:t>docker run script2</w:t>
      </w:r>
      <w:r w:rsidRPr="00523A3B">
        <w:rPr>
          <w:sz w:val="28"/>
          <w:lang w:val="en-GB"/>
        </w:rPr>
        <w:t>.</w:t>
      </w:r>
    </w:p>
    <w:p w14:paraId="665F950E" w14:textId="62A0325C" w:rsidR="00BC450F" w:rsidRDefault="00BC450F" w:rsidP="009C5618">
      <w:pPr>
        <w:keepNext/>
        <w:spacing w:after="266"/>
        <w:ind w:right="91"/>
        <w:jc w:val="both"/>
      </w:pPr>
      <w:r>
        <w:rPr>
          <w:noProof/>
          <w:lang w:eastAsia="it-IT"/>
        </w:rPr>
        <w:drawing>
          <wp:inline distT="0" distB="0" distL="0" distR="0" wp14:anchorId="2439EB36" wp14:editId="7BC002A5">
            <wp:extent cx="5217780" cy="1482725"/>
            <wp:effectExtent l="0" t="0" r="2540" b="3175"/>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30"/>
                    <a:stretch>
                      <a:fillRect/>
                    </a:stretch>
                  </pic:blipFill>
                  <pic:spPr>
                    <a:xfrm>
                      <a:off x="0" y="0"/>
                      <a:ext cx="5233079" cy="1487072"/>
                    </a:xfrm>
                    <a:prstGeom prst="rect">
                      <a:avLst/>
                    </a:prstGeom>
                  </pic:spPr>
                </pic:pic>
              </a:graphicData>
            </a:graphic>
          </wp:inline>
        </w:drawing>
      </w:r>
      <w:r w:rsidRPr="00523A3B">
        <w:rPr>
          <w:rFonts w:ascii="Times New Roman" w:hAnsi="Times New Roman" w:cs="Times New Roman"/>
          <w:i/>
        </w:rPr>
        <w:t xml:space="preserve">Figura </w:t>
      </w:r>
      <w:r w:rsidR="00523A3B">
        <w:rPr>
          <w:rFonts w:ascii="Times New Roman" w:hAnsi="Times New Roman" w:cs="Times New Roman"/>
          <w:i/>
        </w:rPr>
        <w:fldChar w:fldCharType="begin"/>
      </w:r>
      <w:r w:rsidR="00523A3B">
        <w:rPr>
          <w:rFonts w:ascii="Times New Roman" w:hAnsi="Times New Roman" w:cs="Times New Roman"/>
          <w:i/>
        </w:rPr>
        <w:instrText xml:space="preserve"> SEQ Figura \* ARABIC </w:instrText>
      </w:r>
      <w:r w:rsidR="00523A3B">
        <w:rPr>
          <w:rFonts w:ascii="Times New Roman" w:hAnsi="Times New Roman" w:cs="Times New Roman"/>
          <w:i/>
        </w:rPr>
        <w:fldChar w:fldCharType="separate"/>
      </w:r>
      <w:r w:rsidR="004D69F1">
        <w:rPr>
          <w:rFonts w:ascii="Times New Roman" w:hAnsi="Times New Roman" w:cs="Times New Roman"/>
          <w:i/>
          <w:noProof/>
        </w:rPr>
        <w:t>13</w:t>
      </w:r>
      <w:r w:rsidR="00523A3B">
        <w:rPr>
          <w:rFonts w:ascii="Times New Roman" w:hAnsi="Times New Roman" w:cs="Times New Roman"/>
          <w:i/>
        </w:rPr>
        <w:fldChar w:fldCharType="end"/>
      </w:r>
      <w:r w:rsidRPr="00523A3B">
        <w:rPr>
          <w:rFonts w:ascii="Times New Roman" w:hAnsi="Times New Roman" w:cs="Times New Roman"/>
          <w:i/>
        </w:rPr>
        <w:t>: Creazione immagine per lo script 2</w:t>
      </w:r>
    </w:p>
    <w:p w14:paraId="1A49502B" w14:textId="77777777" w:rsidR="009C5618" w:rsidRPr="00DC06D0" w:rsidRDefault="00BC450F" w:rsidP="009C5618">
      <w:pPr>
        <w:spacing w:after="266" w:line="360" w:lineRule="auto"/>
        <w:ind w:right="91"/>
        <w:jc w:val="both"/>
        <w:rPr>
          <w:rFonts w:ascii="Times New Roman" w:hAnsi="Times New Roman" w:cs="Times New Roman"/>
          <w:sz w:val="24"/>
          <w:szCs w:val="24"/>
        </w:rPr>
      </w:pPr>
      <w:r w:rsidRPr="00DC06D0">
        <w:rPr>
          <w:sz w:val="24"/>
          <w:szCs w:val="24"/>
        </w:rPr>
        <w:t xml:space="preserve"> </w:t>
      </w:r>
      <w:r w:rsidRPr="00DC06D0">
        <w:rPr>
          <w:rFonts w:ascii="Times New Roman" w:hAnsi="Times New Roman" w:cs="Times New Roman"/>
          <w:sz w:val="24"/>
          <w:szCs w:val="24"/>
        </w:rPr>
        <w:t xml:space="preserve">Ovviamente i dati restituiti saranno differenti, e si otterrà infatti il numero delle volte in cui si ripete la parola “Dio” e il tempo di esecuzione dello script. </w:t>
      </w:r>
    </w:p>
    <w:p w14:paraId="49824420" w14:textId="3893B3EC" w:rsidR="00523A3B" w:rsidRPr="00DC06D0" w:rsidRDefault="00BC450F" w:rsidP="009C5618">
      <w:pPr>
        <w:spacing w:after="266" w:line="360" w:lineRule="auto"/>
        <w:ind w:right="91"/>
        <w:jc w:val="both"/>
        <w:rPr>
          <w:rFonts w:ascii="Times New Roman" w:hAnsi="Times New Roman" w:cs="Times New Roman"/>
          <w:sz w:val="24"/>
          <w:szCs w:val="24"/>
        </w:rPr>
      </w:pPr>
      <w:r w:rsidRPr="00DC06D0">
        <w:rPr>
          <w:rFonts w:ascii="Times New Roman" w:hAnsi="Times New Roman" w:cs="Times New Roman"/>
          <w:noProof/>
          <w:sz w:val="24"/>
          <w:szCs w:val="24"/>
          <w:lang w:eastAsia="it-IT"/>
        </w:rPr>
        <mc:AlternateContent>
          <mc:Choice Requires="wps">
            <w:drawing>
              <wp:anchor distT="0" distB="0" distL="114300" distR="114300" simplePos="0" relativeHeight="251642880" behindDoc="1" locked="0" layoutInCell="1" allowOverlap="1" wp14:anchorId="135F0DDF" wp14:editId="33DFDE82">
                <wp:simplePos x="0" y="0"/>
                <wp:positionH relativeFrom="column">
                  <wp:posOffset>202565</wp:posOffset>
                </wp:positionH>
                <wp:positionV relativeFrom="paragraph">
                  <wp:posOffset>6278245</wp:posOffset>
                </wp:positionV>
                <wp:extent cx="4904105" cy="63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4904105" cy="635"/>
                        </a:xfrm>
                        <a:prstGeom prst="rect">
                          <a:avLst/>
                        </a:prstGeom>
                        <a:solidFill>
                          <a:prstClr val="white"/>
                        </a:solidFill>
                        <a:ln>
                          <a:noFill/>
                        </a:ln>
                      </wps:spPr>
                      <wps:txbx>
                        <w:txbxContent>
                          <w:p w14:paraId="50D435A7" w14:textId="294545C8" w:rsidR="009E135E" w:rsidRPr="00B421C5" w:rsidRDefault="009E135E" w:rsidP="00B421C5">
                            <w:pPr>
                              <w:rPr>
                                <w:rFonts w:ascii="Times New Roman" w:eastAsia="Calibri" w:hAnsi="Times New Roman" w:cs="Times New Roman"/>
                                <w:i/>
                                <w:noProof/>
                                <w:color w:val="000000"/>
                              </w:rPr>
                            </w:pPr>
                            <w:r w:rsidRPr="00B421C5">
                              <w:rPr>
                                <w:rFonts w:ascii="Times New Roman" w:hAnsi="Times New Roman" w:cs="Times New Roman"/>
                                <w:i/>
                              </w:rPr>
                              <w:t xml:space="preserve">Figura </w:t>
                            </w:r>
                            <w:r>
                              <w:rPr>
                                <w:rFonts w:ascii="Times New Roman" w:hAnsi="Times New Roman" w:cs="Times New Roman"/>
                                <w:i/>
                              </w:rPr>
                              <w:fldChar w:fldCharType="begin"/>
                            </w:r>
                            <w:r>
                              <w:rPr>
                                <w:rFonts w:ascii="Times New Roman" w:hAnsi="Times New Roman" w:cs="Times New Roman"/>
                                <w:i/>
                              </w:rPr>
                              <w:instrText xml:space="preserve"> SEQ Figura \* ARABIC </w:instrText>
                            </w:r>
                            <w:r>
                              <w:rPr>
                                <w:rFonts w:ascii="Times New Roman" w:hAnsi="Times New Roman" w:cs="Times New Roman"/>
                                <w:i/>
                              </w:rPr>
                              <w:fldChar w:fldCharType="separate"/>
                            </w:r>
                            <w:r>
                              <w:rPr>
                                <w:rFonts w:ascii="Times New Roman" w:hAnsi="Times New Roman" w:cs="Times New Roman"/>
                                <w:i/>
                                <w:noProof/>
                              </w:rPr>
                              <w:t>14</w:t>
                            </w:r>
                            <w:r>
                              <w:rPr>
                                <w:rFonts w:ascii="Times New Roman" w:hAnsi="Times New Roman" w:cs="Times New Roman"/>
                                <w:i/>
                              </w:rPr>
                              <w:fldChar w:fldCharType="end"/>
                            </w:r>
                            <w:r w:rsidRPr="00B421C5">
                              <w:rPr>
                                <w:rFonts w:ascii="Times New Roman" w:hAnsi="Times New Roman" w:cs="Times New Roman"/>
                                <w:i/>
                              </w:rPr>
                              <w:t>: Script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5F0DDF" id="_x0000_t202" coordsize="21600,21600" o:spt="202" path="m,l,21600r21600,l21600,xe">
                <v:stroke joinstyle="miter"/>
                <v:path gradientshapeok="t" o:connecttype="rect"/>
              </v:shapetype>
              <v:shape id="Casella di testo 6" o:spid="_x0000_s1032" type="#_x0000_t202" style="position:absolute;left:0;text-align:left;margin-left:15.95pt;margin-top:494.35pt;width:386.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" stroked="f">
                <v:textbox style="mso-fit-shape-to-text:t" inset="0,0,0,0">
                  <w:txbxContent>
                    <w:p w14:paraId="50D435A7" w14:textId="294545C8" w:rsidR="009E135E" w:rsidRPr="00B421C5" w:rsidRDefault="009E135E" w:rsidP="00B421C5">
                      <w:pPr>
                        <w:rPr>
                          <w:rFonts w:ascii="Times New Roman" w:eastAsia="Calibri" w:hAnsi="Times New Roman" w:cs="Times New Roman"/>
                          <w:i/>
                          <w:noProof/>
                          <w:color w:val="000000"/>
                        </w:rPr>
                      </w:pPr>
                      <w:r w:rsidRPr="00B421C5">
                        <w:rPr>
                          <w:rFonts w:ascii="Times New Roman" w:hAnsi="Times New Roman" w:cs="Times New Roman"/>
                          <w:i/>
                        </w:rPr>
                        <w:t xml:space="preserve">Figura </w:t>
                      </w:r>
                      <w:r>
                        <w:rPr>
                          <w:rFonts w:ascii="Times New Roman" w:hAnsi="Times New Roman" w:cs="Times New Roman"/>
                          <w:i/>
                        </w:rPr>
                        <w:fldChar w:fldCharType="begin"/>
                      </w:r>
                      <w:r>
                        <w:rPr>
                          <w:rFonts w:ascii="Times New Roman" w:hAnsi="Times New Roman" w:cs="Times New Roman"/>
                          <w:i/>
                        </w:rPr>
                        <w:instrText xml:space="preserve"> SEQ Figura \* ARABIC </w:instrText>
                      </w:r>
                      <w:r>
                        <w:rPr>
                          <w:rFonts w:ascii="Times New Roman" w:hAnsi="Times New Roman" w:cs="Times New Roman"/>
                          <w:i/>
                        </w:rPr>
                        <w:fldChar w:fldCharType="separate"/>
                      </w:r>
                      <w:r>
                        <w:rPr>
                          <w:rFonts w:ascii="Times New Roman" w:hAnsi="Times New Roman" w:cs="Times New Roman"/>
                          <w:i/>
                          <w:noProof/>
                        </w:rPr>
                        <w:t>14</w:t>
                      </w:r>
                      <w:r>
                        <w:rPr>
                          <w:rFonts w:ascii="Times New Roman" w:hAnsi="Times New Roman" w:cs="Times New Roman"/>
                          <w:i/>
                        </w:rPr>
                        <w:fldChar w:fldCharType="end"/>
                      </w:r>
                      <w:r w:rsidRPr="00B421C5">
                        <w:rPr>
                          <w:rFonts w:ascii="Times New Roman" w:hAnsi="Times New Roman" w:cs="Times New Roman"/>
                          <w:i/>
                        </w:rPr>
                        <w:t>: Script 3</w:t>
                      </w:r>
                    </w:p>
                  </w:txbxContent>
                </v:textbox>
              </v:shape>
            </w:pict>
          </mc:Fallback>
        </mc:AlternateContent>
      </w:r>
      <w:r w:rsidRPr="00DC06D0">
        <w:rPr>
          <w:rFonts w:ascii="Times New Roman" w:hAnsi="Times New Roman" w:cs="Times New Roman"/>
          <w:sz w:val="24"/>
          <w:szCs w:val="24"/>
        </w:rPr>
        <w:t xml:space="preserve">Per concludere si osservi ora lo script3 (uras.py) che è semplicemente l’unione dei 2 script precedenti. </w:t>
      </w:r>
    </w:p>
    <w:p w14:paraId="747CA07D" w14:textId="7997992E" w:rsidR="00BC450F" w:rsidRPr="00523A3B" w:rsidRDefault="00523A3B" w:rsidP="00523A3B">
      <w:pPr>
        <w:rPr>
          <w:rFonts w:ascii="Times New Roman" w:hAnsi="Times New Roman" w:cs="Times New Roman"/>
        </w:rPr>
      </w:pPr>
      <w:r>
        <w:rPr>
          <w:rFonts w:ascii="Times New Roman" w:hAnsi="Times New Roman" w:cs="Times New Roman"/>
        </w:rPr>
        <w:br w:type="page"/>
      </w:r>
    </w:p>
    <w:p w14:paraId="0014BCB2" w14:textId="77777777" w:rsidR="00523A3B" w:rsidRDefault="00523A3B" w:rsidP="00523A3B">
      <w:pPr>
        <w:keepNext/>
        <w:spacing w:after="129"/>
        <w:ind w:left="-5" w:right="139"/>
        <w:jc w:val="both"/>
      </w:pPr>
      <w:r>
        <w:rPr>
          <w:noProof/>
          <w:lang w:eastAsia="it-IT"/>
        </w:rPr>
        <w:lastRenderedPageBreak/>
        <w:drawing>
          <wp:inline distT="0" distB="0" distL="0" distR="0" wp14:anchorId="0D30FAF0" wp14:editId="01172B91">
            <wp:extent cx="4899660" cy="82486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ipt3.PNG"/>
                    <pic:cNvPicPr/>
                  </pic:nvPicPr>
                  <pic:blipFill>
                    <a:blip r:embed="rId31">
                      <a:extLst>
                        <a:ext uri="{28A0092B-C50C-407E-A947-70E740481C1C}">
                          <a14:useLocalDpi xmlns:a14="http://schemas.microsoft.com/office/drawing/2010/main" val="0"/>
                        </a:ext>
                      </a:extLst>
                    </a:blip>
                    <a:stretch>
                      <a:fillRect/>
                    </a:stretch>
                  </pic:blipFill>
                  <pic:spPr>
                    <a:xfrm>
                      <a:off x="0" y="0"/>
                      <a:ext cx="4899660" cy="8248650"/>
                    </a:xfrm>
                    <a:prstGeom prst="rect">
                      <a:avLst/>
                    </a:prstGeom>
                  </pic:spPr>
                </pic:pic>
              </a:graphicData>
            </a:graphic>
          </wp:inline>
        </w:drawing>
      </w:r>
    </w:p>
    <w:p w14:paraId="1170ACE7" w14:textId="05F79464" w:rsidR="00523A3B" w:rsidRPr="00523A3B" w:rsidRDefault="00523A3B" w:rsidP="00523A3B">
      <w:pPr>
        <w:rPr>
          <w:rFonts w:ascii="Times New Roman" w:hAnsi="Times New Roman" w:cs="Times New Roman"/>
          <w:i/>
        </w:rPr>
      </w:pPr>
      <w:r w:rsidRPr="00523A3B">
        <w:rPr>
          <w:rFonts w:ascii="Times New Roman" w:hAnsi="Times New Roman" w:cs="Times New Roman"/>
          <w:i/>
        </w:rPr>
        <w:t xml:space="preserve">Figura 13: Script </w:t>
      </w:r>
    </w:p>
    <w:p w14:paraId="494128C2" w14:textId="22682C1A" w:rsidR="00BC450F" w:rsidRPr="009C5618" w:rsidRDefault="00BC450F" w:rsidP="00BC450F">
      <w:pPr>
        <w:spacing w:line="360" w:lineRule="auto"/>
        <w:jc w:val="both"/>
        <w:rPr>
          <w:rFonts w:ascii="Times New Roman" w:hAnsi="Times New Roman" w:cs="Times New Roman"/>
          <w:sz w:val="24"/>
          <w:szCs w:val="24"/>
        </w:rPr>
      </w:pPr>
      <w:r w:rsidRPr="009C5618">
        <w:rPr>
          <w:rFonts w:ascii="Times New Roman" w:hAnsi="Times New Roman" w:cs="Times New Roman"/>
          <w:sz w:val="24"/>
          <w:szCs w:val="24"/>
        </w:rPr>
        <w:lastRenderedPageBreak/>
        <w:t xml:space="preserve">L’unica aggiunta consiste nella possibilità di ottenere i tempi dei singoli script e dello script totale utilizzando sempre lo start e l’end nella maniera coerente. Anche per questo script è stata creata e lanciata l’immagine dal suo </w:t>
      </w:r>
      <w:proofErr w:type="spellStart"/>
      <w:r w:rsidRPr="009C5618">
        <w:rPr>
          <w:rFonts w:ascii="Times New Roman" w:hAnsi="Times New Roman" w:cs="Times New Roman"/>
          <w:sz w:val="24"/>
          <w:szCs w:val="24"/>
        </w:rPr>
        <w:t>dockerfile</w:t>
      </w:r>
      <w:proofErr w:type="spellEnd"/>
      <w:r w:rsidRPr="009C5618">
        <w:rPr>
          <w:rFonts w:ascii="Times New Roman" w:hAnsi="Times New Roman" w:cs="Times New Roman"/>
          <w:sz w:val="24"/>
          <w:szCs w:val="24"/>
        </w:rPr>
        <w:t xml:space="preserve"> che in questo caso include i due file bibbia.txt e Baden.txt.</w:t>
      </w:r>
    </w:p>
    <w:p w14:paraId="10BF4717" w14:textId="77777777" w:rsidR="00523A3B" w:rsidRDefault="00BC450F" w:rsidP="00523A3B">
      <w:pPr>
        <w:keepNext/>
        <w:spacing w:after="191"/>
        <w:ind w:left="-2"/>
        <w:jc w:val="both"/>
      </w:pPr>
      <w:r w:rsidRPr="009C5618">
        <w:rPr>
          <w:rFonts w:ascii="Calibri" w:eastAsia="Calibri" w:hAnsi="Calibri" w:cs="Calibri"/>
          <w:i/>
          <w:noProof/>
          <w:lang w:eastAsia="it-IT"/>
        </w:rPr>
        <mc:AlternateContent>
          <mc:Choice Requires="wpg">
            <w:drawing>
              <wp:inline distT="0" distB="0" distL="0" distR="0" wp14:anchorId="44EF3B38" wp14:editId="28BFA8EA">
                <wp:extent cx="5224272" cy="2971800"/>
                <wp:effectExtent l="0" t="0" r="0" b="0"/>
                <wp:docPr id="18481" name="Group 18481"/>
                <wp:cNvGraphicFramePr/>
                <a:graphic xmlns:a="http://schemas.openxmlformats.org/drawingml/2006/main">
                  <a:graphicData uri="http://schemas.microsoft.com/office/word/2010/wordprocessingGroup">
                    <wpg:wgp>
                      <wpg:cNvGrpSpPr/>
                      <wpg:grpSpPr>
                        <a:xfrm>
                          <a:off x="0" y="0"/>
                          <a:ext cx="5224272" cy="2971800"/>
                          <a:chOff x="0" y="0"/>
                          <a:chExt cx="5224272" cy="2971800"/>
                        </a:xfrm>
                      </wpg:grpSpPr>
                      <wps:wsp>
                        <wps:cNvPr id="516" name="Rectangle 516"/>
                        <wps:cNvSpPr/>
                        <wps:spPr>
                          <a:xfrm>
                            <a:off x="3416808" y="818195"/>
                            <a:ext cx="59290" cy="215736"/>
                          </a:xfrm>
                          <a:prstGeom prst="rect">
                            <a:avLst/>
                          </a:prstGeom>
                          <a:ln>
                            <a:noFill/>
                          </a:ln>
                        </wps:spPr>
                        <wps:txbx>
                          <w:txbxContent>
                            <w:p w14:paraId="781B2A0C" w14:textId="77777777" w:rsidR="009E135E" w:rsidRDefault="009E135E" w:rsidP="00BC450F">
                              <w:r>
                                <w:rPr>
                                  <w:sz w:val="28"/>
                                </w:rPr>
                                <w:t xml:space="preserve"> </w:t>
                              </w:r>
                            </w:p>
                          </w:txbxContent>
                        </wps:txbx>
                        <wps:bodyPr horzOverflow="overflow" vert="horz" lIns="0" tIns="0" rIns="0" bIns="0" rtlCol="0">
                          <a:noAutofit/>
                        </wps:bodyPr>
                      </wps:wsp>
                      <pic:pic xmlns:pic="http://schemas.openxmlformats.org/drawingml/2006/picture">
                        <pic:nvPicPr>
                          <pic:cNvPr id="529" name="Picture 529"/>
                          <pic:cNvPicPr/>
                        </pic:nvPicPr>
                        <pic:blipFill>
                          <a:blip r:embed="rId32"/>
                          <a:stretch>
                            <a:fillRect/>
                          </a:stretch>
                        </pic:blipFill>
                        <pic:spPr>
                          <a:xfrm>
                            <a:off x="0" y="0"/>
                            <a:ext cx="3419856" cy="944880"/>
                          </a:xfrm>
                          <a:prstGeom prst="rect">
                            <a:avLst/>
                          </a:prstGeom>
                        </pic:spPr>
                      </pic:pic>
                      <pic:pic xmlns:pic="http://schemas.openxmlformats.org/drawingml/2006/picture">
                        <pic:nvPicPr>
                          <pic:cNvPr id="531" name="Picture 531"/>
                          <pic:cNvPicPr/>
                        </pic:nvPicPr>
                        <pic:blipFill>
                          <a:blip r:embed="rId33"/>
                          <a:stretch>
                            <a:fillRect/>
                          </a:stretch>
                        </pic:blipFill>
                        <pic:spPr>
                          <a:xfrm>
                            <a:off x="0" y="1042416"/>
                            <a:ext cx="5224272" cy="1929384"/>
                          </a:xfrm>
                          <a:prstGeom prst="rect">
                            <a:avLst/>
                          </a:prstGeom>
                        </pic:spPr>
                      </pic:pic>
                    </wpg:wgp>
                  </a:graphicData>
                </a:graphic>
              </wp:inline>
            </w:drawing>
          </mc:Choice>
          <mc:Fallback>
            <w:pict>
              <v:group w14:anchorId="44EF3B38" id="Group 18481" o:spid="_x0000_s1033" style="width:411.35pt;height:234pt;mso-position-horizontal-relative:char;mso-position-vertical-relative:line" coordsize="52242,29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wQK&#10;AAAAAAAAACEAjyqi2w68AgAOvAIAFAAAAGRycy9tZWRpYS9pbWFnZTIuanBn/9j/4AAQSkZJRgAB&#10;AQEAYABgAAD/2wBDAAMCAgMCAgMDAwMEAwMEBQgFBQQEBQoHBwYIDAoMDAsKCwsNDhIQDQ4RDgsL&#10;EBYQERMUFRUVDA8XGBYUGBIUFRT/2wBDAQMEBAUEBQkFBQkUDQsNFBQUFBQUFBQUFBQUFBQUFBQU&#10;FBQUFBQUFBQUFBQUFBQUFBQUFBQUFBQUFBQUFBQUFBT/wAARCAJ5Br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Npo2mjJoyaNQDaaNpoyaMmjUA2mjaaM&#10;mjJo1ANpo2mjJoyaNQDaaNpoyaMmjUA2mjaaMmjJo1ANpo2mjJoyaNQDaaNpoyaMmjUA2mjaaMmj&#10;Jo1ANpo2mjJoyaNQDaaNpoyaMmjUA2mjaaMmjJo1ANpo2mjJoyaNQDaaNpoyaMmjUA2mjaaMmjJo&#10;1ANpo2mjJoyaNQDaaNpoyaMmjUA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Npo2mjJoyaNQDaaNpoyaMmjUA2mjaaM&#10;mjJo1ANpo2mjJoyaNQDaaNpoyaMmjUA2mjaaMmjJo1ANpo2mjJoyaNQDaaNpoyaMmjUA2mjaaMmj&#10;Jo1ANpo2mjJoyaNQDaaNpoyaMmjUA2mjaaMmjJo1ANpo2mjJoyaNQDaaNpoyaMmjUA2mjaaMmjJo&#10;1ANpo2mjJoyaNQDaaNpoyaMmjUA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">
                <v:rect id="Rectangle 516" o:spid="_x0000_s1034" style="position:absolute;left:34168;top:8181;width:592;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781B2A0C" w14:textId="77777777" w:rsidR="009E135E" w:rsidRDefault="009E135E" w:rsidP="00BC450F">
                        <w:r>
                          <w:rPr>
                            <w:sz w:val="28"/>
                          </w:rPr>
                          <w:t xml:space="preserve"> </w:t>
                        </w:r>
                      </w:p>
                    </w:txbxContent>
                  </v:textbox>
                </v:rect>
                <v:shape id="Picture 529" o:spid="_x0000_s1035" type="#_x0000_t75" style="position:absolute;width:34198;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">
                  <v:imagedata r:id="rId34" o:title=""/>
                </v:shape>
                <v:shape id="Picture 531" o:spid="_x0000_s1036" type="#_x0000_t75" style="position:absolute;top:10424;width:52242;height:1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">
                  <v:imagedata r:id="rId35" o:title=""/>
                </v:shape>
                <w10:anchorlock/>
              </v:group>
            </w:pict>
          </mc:Fallback>
        </mc:AlternateContent>
      </w:r>
    </w:p>
    <w:p w14:paraId="2AE943A2" w14:textId="173A77AF" w:rsidR="00BC450F" w:rsidRPr="00523A3B" w:rsidRDefault="00523A3B" w:rsidP="00523A3B">
      <w:pPr>
        <w:rPr>
          <w:rFonts w:ascii="Times New Roman" w:hAnsi="Times New Roman" w:cs="Times New Roman"/>
          <w:i/>
          <w:lang w:val="en-GB"/>
        </w:rPr>
      </w:pPr>
      <w:proofErr w:type="spellStart"/>
      <w:r w:rsidRPr="00523A3B">
        <w:rPr>
          <w:rFonts w:ascii="Times New Roman" w:hAnsi="Times New Roman" w:cs="Times New Roman"/>
          <w:i/>
          <w:lang w:val="en-GB"/>
        </w:rPr>
        <w:t>Figura</w:t>
      </w:r>
      <w:proofErr w:type="spellEnd"/>
      <w:r w:rsidRPr="00523A3B">
        <w:rPr>
          <w:rFonts w:ascii="Times New Roman" w:hAnsi="Times New Roman" w:cs="Times New Roman"/>
          <w:i/>
          <w:lang w:val="en-GB"/>
        </w:rPr>
        <w:t xml:space="preserve"> </w:t>
      </w:r>
      <w:r w:rsidRPr="00523A3B">
        <w:rPr>
          <w:rFonts w:ascii="Times New Roman" w:hAnsi="Times New Roman" w:cs="Times New Roman"/>
          <w:i/>
        </w:rPr>
        <w:fldChar w:fldCharType="begin"/>
      </w:r>
      <w:r w:rsidRPr="00523A3B">
        <w:rPr>
          <w:rFonts w:ascii="Times New Roman" w:hAnsi="Times New Roman" w:cs="Times New Roman"/>
          <w:i/>
          <w:lang w:val="en-GB"/>
        </w:rPr>
        <w:instrText xml:space="preserve"> SEQ Figura \* ARABIC </w:instrText>
      </w:r>
      <w:r w:rsidRPr="00523A3B">
        <w:rPr>
          <w:rFonts w:ascii="Times New Roman" w:hAnsi="Times New Roman" w:cs="Times New Roman"/>
          <w:i/>
        </w:rPr>
        <w:fldChar w:fldCharType="separate"/>
      </w:r>
      <w:r w:rsidR="004D69F1">
        <w:rPr>
          <w:rFonts w:ascii="Times New Roman" w:hAnsi="Times New Roman" w:cs="Times New Roman"/>
          <w:i/>
          <w:noProof/>
          <w:lang w:val="en-GB"/>
        </w:rPr>
        <w:t>15</w:t>
      </w:r>
      <w:r w:rsidRPr="00523A3B">
        <w:rPr>
          <w:rFonts w:ascii="Times New Roman" w:hAnsi="Times New Roman" w:cs="Times New Roman"/>
          <w:i/>
        </w:rPr>
        <w:fldChar w:fldCharType="end"/>
      </w:r>
      <w:r w:rsidRPr="00523A3B">
        <w:rPr>
          <w:rFonts w:ascii="Times New Roman" w:hAnsi="Times New Roman" w:cs="Times New Roman"/>
          <w:i/>
          <w:lang w:val="en-GB"/>
        </w:rPr>
        <w:t>: Docker file, build e run script 3</w:t>
      </w:r>
    </w:p>
    <w:p w14:paraId="51D45752" w14:textId="77777777" w:rsidR="00BC450F" w:rsidRPr="009C5618" w:rsidRDefault="00BC450F" w:rsidP="009C5618">
      <w:pPr>
        <w:spacing w:after="191" w:line="360" w:lineRule="auto"/>
        <w:ind w:left="-2"/>
        <w:jc w:val="both"/>
        <w:rPr>
          <w:rFonts w:ascii="Times New Roman" w:hAnsi="Times New Roman" w:cs="Times New Roman"/>
          <w:sz w:val="24"/>
          <w:szCs w:val="24"/>
        </w:rPr>
      </w:pPr>
      <w:r w:rsidRPr="009C5618">
        <w:rPr>
          <w:rFonts w:ascii="Times New Roman" w:hAnsi="Times New Roman" w:cs="Times New Roman"/>
          <w:sz w:val="24"/>
          <w:szCs w:val="24"/>
        </w:rPr>
        <w:t xml:space="preserve">Questa volta si osserva che i 6 valori restituiti sono rispettivamente, il numero delle volte in cui si ripete la parola “Dio” nel testo bibbia.txt, il numero delle volte in cui si ripete la parola “bene” e il numero delle volte in cui si ripete la parola “meglio” nel testo Baden.txt, il tempo di esecuzione dello script2, il tempo di esecuzione dello script1 e il tempo di esecuzione totale dei due script. </w:t>
      </w:r>
    </w:p>
    <w:p w14:paraId="5A26CAD7" w14:textId="219F98AF" w:rsidR="00BC450F" w:rsidRPr="009C5618" w:rsidRDefault="00BC450F" w:rsidP="009C5618">
      <w:pPr>
        <w:spacing w:after="198"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t>Una volta impostato l’esperimento questo è stato ripetuto più volte per valutare la media</w:t>
      </w:r>
      <w:r w:rsidR="004D69F1">
        <w:rPr>
          <w:rFonts w:ascii="Times New Roman" w:hAnsi="Times New Roman" w:cs="Times New Roman"/>
          <w:sz w:val="24"/>
          <w:szCs w:val="24"/>
        </w:rPr>
        <w:t xml:space="preserve"> </w:t>
      </w:r>
      <w:r w:rsidRPr="009C5618">
        <w:rPr>
          <w:rFonts w:ascii="Times New Roman" w:hAnsi="Times New Roman" w:cs="Times New Roman"/>
          <w:sz w:val="24"/>
          <w:szCs w:val="24"/>
        </w:rPr>
        <w:t xml:space="preserve">così’ da migliorare la </w:t>
      </w:r>
      <w:r w:rsidR="00DF1820">
        <w:rPr>
          <w:rFonts w:ascii="Times New Roman" w:hAnsi="Times New Roman" w:cs="Times New Roman"/>
          <w:sz w:val="24"/>
          <w:szCs w:val="24"/>
        </w:rPr>
        <w:t>qualità</w:t>
      </w:r>
      <w:r w:rsidRPr="009C5618">
        <w:rPr>
          <w:rFonts w:ascii="Times New Roman" w:hAnsi="Times New Roman" w:cs="Times New Roman"/>
          <w:sz w:val="24"/>
          <w:szCs w:val="24"/>
        </w:rPr>
        <w:t xml:space="preserve"> dei risultati; riportati nella tabella seguente</w:t>
      </w:r>
      <w:r w:rsidR="004D69F1">
        <w:rPr>
          <w:rFonts w:ascii="Times New Roman" w:hAnsi="Times New Roman" w:cs="Times New Roman"/>
          <w:sz w:val="24"/>
          <w:szCs w:val="24"/>
        </w:rPr>
        <w:t>, in più, non sono state prese in considerazione le prime risposte del test, perché queste includono tempi di inizializzazi</w:t>
      </w:r>
      <w:r w:rsidR="004670B4">
        <w:rPr>
          <w:rFonts w:ascii="Times New Roman" w:hAnsi="Times New Roman" w:cs="Times New Roman"/>
          <w:sz w:val="24"/>
          <w:szCs w:val="24"/>
        </w:rPr>
        <w:t xml:space="preserve">one dei Docker, quindi si sono fatti 3 </w:t>
      </w:r>
      <w:proofErr w:type="spellStart"/>
      <w:r w:rsidR="004670B4">
        <w:rPr>
          <w:rFonts w:ascii="Times New Roman" w:hAnsi="Times New Roman" w:cs="Times New Roman"/>
          <w:sz w:val="24"/>
          <w:szCs w:val="24"/>
        </w:rPr>
        <w:t>run</w:t>
      </w:r>
      <w:proofErr w:type="spellEnd"/>
      <w:r w:rsidR="004670B4">
        <w:rPr>
          <w:rFonts w:ascii="Times New Roman" w:hAnsi="Times New Roman" w:cs="Times New Roman"/>
          <w:sz w:val="24"/>
          <w:szCs w:val="24"/>
        </w:rPr>
        <w:t xml:space="preserve"> a “vuoto” per poi iniziare a collezionare risultati. </w:t>
      </w:r>
      <w:r w:rsidR="004D69F1">
        <w:rPr>
          <w:rFonts w:ascii="Times New Roman" w:hAnsi="Times New Roman" w:cs="Times New Roman"/>
          <w:sz w:val="24"/>
          <w:szCs w:val="24"/>
        </w:rPr>
        <w:t xml:space="preserve"> </w:t>
      </w:r>
    </w:p>
    <w:p w14:paraId="1D408315" w14:textId="1203FD5C" w:rsidR="004D69F1" w:rsidRDefault="00BC450F" w:rsidP="00BC450F">
      <w:pPr>
        <w:spacing w:after="292"/>
        <w:jc w:val="both"/>
        <w:rPr>
          <w:sz w:val="28"/>
        </w:rPr>
      </w:pPr>
      <w:r>
        <w:rPr>
          <w:sz w:val="28"/>
        </w:rPr>
        <w:t xml:space="preserve"> </w:t>
      </w:r>
    </w:p>
    <w:p w14:paraId="52C345CE" w14:textId="349A1323" w:rsidR="00BC450F" w:rsidRPr="004D69F1" w:rsidRDefault="004D69F1" w:rsidP="004D69F1">
      <w:pPr>
        <w:rPr>
          <w:sz w:val="28"/>
        </w:rPr>
      </w:pPr>
      <w:r>
        <w:rPr>
          <w:sz w:val="28"/>
        </w:rPr>
        <w:br w:type="page"/>
      </w:r>
    </w:p>
    <w:tbl>
      <w:tblPr>
        <w:tblW w:w="7606" w:type="dxa"/>
        <w:tblInd w:w="6" w:type="dxa"/>
        <w:tblCellMar>
          <w:right w:w="20" w:type="dxa"/>
        </w:tblCellMar>
        <w:tblLook w:val="04A0" w:firstRow="1" w:lastRow="0" w:firstColumn="1" w:lastColumn="0" w:noHBand="0" w:noVBand="1"/>
      </w:tblPr>
      <w:tblGrid>
        <w:gridCol w:w="1140"/>
        <w:gridCol w:w="854"/>
        <w:gridCol w:w="1072"/>
        <w:gridCol w:w="854"/>
        <w:gridCol w:w="1760"/>
        <w:gridCol w:w="1072"/>
        <w:gridCol w:w="854"/>
      </w:tblGrid>
      <w:tr w:rsidR="00BC450F" w14:paraId="51826AFC" w14:textId="77777777" w:rsidTr="00BC450F">
        <w:trPr>
          <w:trHeight w:val="347"/>
        </w:trPr>
        <w:tc>
          <w:tcPr>
            <w:tcW w:w="1146" w:type="dxa"/>
            <w:tcBorders>
              <w:top w:val="single" w:sz="4" w:space="0" w:color="000000"/>
              <w:left w:val="single" w:sz="4" w:space="0" w:color="000000"/>
              <w:bottom w:val="single" w:sz="4" w:space="0" w:color="000000"/>
              <w:right w:val="nil"/>
            </w:tcBorders>
            <w:shd w:val="clear" w:color="auto" w:fill="C45911" w:themeFill="accent2" w:themeFillShade="BF"/>
            <w:vAlign w:val="bottom"/>
          </w:tcPr>
          <w:p w14:paraId="2859CF26" w14:textId="77777777" w:rsidR="00BC450F" w:rsidRDefault="00BC450F" w:rsidP="00BC450F">
            <w:pPr>
              <w:ind w:left="68"/>
              <w:jc w:val="both"/>
            </w:pPr>
            <w:r>
              <w:rPr>
                <w:color w:val="FFFFFF"/>
              </w:rPr>
              <w:lastRenderedPageBreak/>
              <w:t xml:space="preserve">Script1 </w:t>
            </w:r>
          </w:p>
        </w:tc>
        <w:tc>
          <w:tcPr>
            <w:tcW w:w="797" w:type="dxa"/>
            <w:tcBorders>
              <w:top w:val="single" w:sz="4" w:space="0" w:color="000000"/>
              <w:left w:val="nil"/>
              <w:bottom w:val="single" w:sz="4" w:space="0" w:color="000000"/>
              <w:right w:val="single" w:sz="4" w:space="0" w:color="000000"/>
            </w:tcBorders>
            <w:shd w:val="clear" w:color="auto" w:fill="C45911" w:themeFill="accent2" w:themeFillShade="BF"/>
          </w:tcPr>
          <w:p w14:paraId="186C9A15" w14:textId="77777777" w:rsidR="00BC450F" w:rsidRDefault="00BC450F" w:rsidP="00BC450F">
            <w:pPr>
              <w:jc w:val="both"/>
            </w:pPr>
          </w:p>
        </w:tc>
        <w:tc>
          <w:tcPr>
            <w:tcW w:w="1092" w:type="dxa"/>
            <w:tcBorders>
              <w:top w:val="single" w:sz="4" w:space="0" w:color="000000"/>
              <w:left w:val="single" w:sz="4" w:space="0" w:color="000000"/>
              <w:bottom w:val="single" w:sz="4" w:space="0" w:color="000000"/>
              <w:right w:val="nil"/>
            </w:tcBorders>
            <w:shd w:val="clear" w:color="auto" w:fill="C45911" w:themeFill="accent2" w:themeFillShade="BF"/>
            <w:vAlign w:val="bottom"/>
          </w:tcPr>
          <w:p w14:paraId="195FD0BA" w14:textId="77777777" w:rsidR="00BC450F" w:rsidRDefault="00BC450F" w:rsidP="00BC450F">
            <w:pPr>
              <w:ind w:left="70"/>
              <w:jc w:val="both"/>
            </w:pPr>
            <w:r>
              <w:rPr>
                <w:color w:val="FFFFFF"/>
              </w:rPr>
              <w:t xml:space="preserve">Script2 </w:t>
            </w:r>
          </w:p>
        </w:tc>
        <w:tc>
          <w:tcPr>
            <w:tcW w:w="796" w:type="dxa"/>
            <w:tcBorders>
              <w:top w:val="single" w:sz="4" w:space="0" w:color="000000"/>
              <w:left w:val="nil"/>
              <w:bottom w:val="single" w:sz="4" w:space="0" w:color="000000"/>
              <w:right w:val="single" w:sz="4" w:space="0" w:color="000000"/>
            </w:tcBorders>
            <w:shd w:val="clear" w:color="auto" w:fill="C45911" w:themeFill="accent2" w:themeFillShade="BF"/>
          </w:tcPr>
          <w:p w14:paraId="0BD732C9" w14:textId="77777777" w:rsidR="00BC450F" w:rsidRDefault="00BC450F" w:rsidP="00BC450F">
            <w:pPr>
              <w:jc w:val="both"/>
            </w:pPr>
          </w:p>
        </w:tc>
        <w:tc>
          <w:tcPr>
            <w:tcW w:w="1888" w:type="dxa"/>
            <w:tcBorders>
              <w:top w:val="single" w:sz="4" w:space="0" w:color="000000"/>
              <w:left w:val="single" w:sz="4" w:space="0" w:color="000000"/>
              <w:bottom w:val="single" w:sz="4" w:space="0" w:color="000000"/>
              <w:right w:val="single" w:sz="4" w:space="0" w:color="000000"/>
            </w:tcBorders>
            <w:shd w:val="clear" w:color="auto" w:fill="C45911" w:themeFill="accent2" w:themeFillShade="BF"/>
            <w:vAlign w:val="bottom"/>
          </w:tcPr>
          <w:p w14:paraId="59C3F9DF" w14:textId="77777777" w:rsidR="00BC450F" w:rsidRDefault="00BC450F" w:rsidP="00BC450F">
            <w:pPr>
              <w:ind w:left="71"/>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C45911" w:themeFill="accent2" w:themeFillShade="BF"/>
            <w:vAlign w:val="bottom"/>
          </w:tcPr>
          <w:p w14:paraId="4E55CA56" w14:textId="77777777" w:rsidR="00BC450F" w:rsidRDefault="00BC450F" w:rsidP="00BC450F">
            <w:pPr>
              <w:ind w:left="70"/>
              <w:jc w:val="both"/>
            </w:pPr>
            <w:r>
              <w:rPr>
                <w:color w:val="FFFFFF"/>
              </w:rPr>
              <w:t xml:space="preserve">Script3 </w:t>
            </w:r>
          </w:p>
        </w:tc>
        <w:tc>
          <w:tcPr>
            <w:tcW w:w="796" w:type="dxa"/>
            <w:tcBorders>
              <w:top w:val="single" w:sz="4" w:space="0" w:color="000000"/>
              <w:left w:val="nil"/>
              <w:bottom w:val="single" w:sz="4" w:space="0" w:color="000000"/>
              <w:right w:val="single" w:sz="4" w:space="0" w:color="000000"/>
            </w:tcBorders>
            <w:shd w:val="clear" w:color="auto" w:fill="C45911" w:themeFill="accent2" w:themeFillShade="BF"/>
          </w:tcPr>
          <w:p w14:paraId="4C40156A" w14:textId="77777777" w:rsidR="00BC450F" w:rsidRDefault="00BC450F" w:rsidP="00BC450F">
            <w:pPr>
              <w:jc w:val="both"/>
            </w:pPr>
          </w:p>
        </w:tc>
      </w:tr>
      <w:tr w:rsidR="00BC450F" w14:paraId="3CC6F0C1"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8EAADB"/>
          </w:tcPr>
          <w:p w14:paraId="134F1978"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8EAADB"/>
            <w:vAlign w:val="bottom"/>
          </w:tcPr>
          <w:p w14:paraId="5C90D4DA" w14:textId="77777777" w:rsidR="00BC450F" w:rsidRDefault="00BC450F" w:rsidP="00BC450F">
            <w:pPr>
              <w:ind w:left="113"/>
              <w:jc w:val="both"/>
            </w:pPr>
            <w:r>
              <w:rPr>
                <w:color w:val="FFFFFF"/>
              </w:rPr>
              <w:t xml:space="preserve">1,6281 </w:t>
            </w:r>
          </w:p>
        </w:tc>
        <w:tc>
          <w:tcPr>
            <w:tcW w:w="1092" w:type="dxa"/>
            <w:tcBorders>
              <w:top w:val="single" w:sz="4" w:space="0" w:color="000000"/>
              <w:left w:val="single" w:sz="4" w:space="0" w:color="000000"/>
              <w:bottom w:val="single" w:sz="4" w:space="0" w:color="000000"/>
              <w:right w:val="nil"/>
            </w:tcBorders>
            <w:shd w:val="clear" w:color="auto" w:fill="8EAADB"/>
          </w:tcPr>
          <w:p w14:paraId="3B429B3E"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054A7085" w14:textId="77777777" w:rsidR="00BC450F" w:rsidRDefault="00BC450F" w:rsidP="00BC450F">
            <w:pPr>
              <w:ind w:left="113"/>
              <w:jc w:val="both"/>
            </w:pPr>
            <w:r>
              <w:rPr>
                <w:color w:val="FFFFFF"/>
              </w:rPr>
              <w:t xml:space="preserve">4,2646 </w:t>
            </w:r>
          </w:p>
        </w:tc>
        <w:tc>
          <w:tcPr>
            <w:tcW w:w="1888" w:type="dxa"/>
            <w:tcBorders>
              <w:top w:val="single" w:sz="4" w:space="0" w:color="000000"/>
              <w:left w:val="single" w:sz="4" w:space="0" w:color="000000"/>
              <w:bottom w:val="single" w:sz="4" w:space="0" w:color="000000"/>
              <w:right w:val="single" w:sz="4" w:space="0" w:color="000000"/>
            </w:tcBorders>
            <w:shd w:val="clear" w:color="auto" w:fill="8EAADB"/>
            <w:vAlign w:val="bottom"/>
          </w:tcPr>
          <w:p w14:paraId="13CB4D60"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8EAADB"/>
          </w:tcPr>
          <w:p w14:paraId="7964120C"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0F153CB7" w14:textId="77777777" w:rsidR="00BC450F" w:rsidRDefault="00BC450F" w:rsidP="00BC450F">
            <w:pPr>
              <w:ind w:right="51"/>
              <w:jc w:val="both"/>
            </w:pPr>
            <w:r>
              <w:rPr>
                <w:color w:val="FFFFFF"/>
              </w:rPr>
              <w:t xml:space="preserve">5,94 </w:t>
            </w:r>
          </w:p>
        </w:tc>
      </w:tr>
      <w:tr w:rsidR="00BC450F" w14:paraId="48A25491"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2F5496" w:themeFill="accent1" w:themeFillShade="BF"/>
          </w:tcPr>
          <w:p w14:paraId="370EDF66"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509D2A3D" w14:textId="77777777" w:rsidR="00BC450F" w:rsidRDefault="00BC450F" w:rsidP="00BC450F">
            <w:pPr>
              <w:ind w:left="113"/>
              <w:jc w:val="both"/>
            </w:pPr>
            <w:r>
              <w:rPr>
                <w:color w:val="FFFFFF"/>
              </w:rPr>
              <w:t xml:space="preserve">1,6942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386A4C5D"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61005C55" w14:textId="77777777" w:rsidR="00BC450F" w:rsidRDefault="00BC450F" w:rsidP="00BC450F">
            <w:pPr>
              <w:ind w:left="113"/>
              <w:jc w:val="both"/>
            </w:pPr>
            <w:r>
              <w:rPr>
                <w:color w:val="FFFFFF"/>
              </w:rPr>
              <w:t xml:space="preserve">4,0355 </w:t>
            </w:r>
          </w:p>
        </w:tc>
        <w:tc>
          <w:tcPr>
            <w:tcW w:w="1888"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vAlign w:val="bottom"/>
          </w:tcPr>
          <w:p w14:paraId="65E30CD5"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52702D0E"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347D5E95" w14:textId="77777777" w:rsidR="00BC450F" w:rsidRDefault="00BC450F" w:rsidP="00BC450F">
            <w:pPr>
              <w:ind w:left="113"/>
              <w:jc w:val="both"/>
            </w:pPr>
            <w:r>
              <w:rPr>
                <w:color w:val="FFFFFF"/>
              </w:rPr>
              <w:t xml:space="preserve">6,2193 </w:t>
            </w:r>
          </w:p>
        </w:tc>
      </w:tr>
      <w:tr w:rsidR="00BC450F" w14:paraId="4D8AFE35"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8EAADB"/>
          </w:tcPr>
          <w:p w14:paraId="169321BC"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8EAADB"/>
            <w:vAlign w:val="bottom"/>
          </w:tcPr>
          <w:p w14:paraId="2581E1B8" w14:textId="77777777" w:rsidR="00BC450F" w:rsidRDefault="00BC450F" w:rsidP="00BC450F">
            <w:pPr>
              <w:ind w:left="113"/>
              <w:jc w:val="both"/>
            </w:pPr>
            <w:r>
              <w:rPr>
                <w:color w:val="FFFFFF"/>
              </w:rPr>
              <w:t xml:space="preserve">1,6609 </w:t>
            </w:r>
          </w:p>
        </w:tc>
        <w:tc>
          <w:tcPr>
            <w:tcW w:w="1092" w:type="dxa"/>
            <w:tcBorders>
              <w:top w:val="single" w:sz="4" w:space="0" w:color="000000"/>
              <w:left w:val="single" w:sz="4" w:space="0" w:color="000000"/>
              <w:bottom w:val="single" w:sz="4" w:space="0" w:color="000000"/>
              <w:right w:val="nil"/>
            </w:tcBorders>
            <w:shd w:val="clear" w:color="auto" w:fill="8EAADB"/>
          </w:tcPr>
          <w:p w14:paraId="02BD2112"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2CAA5F1F" w14:textId="77777777" w:rsidR="00BC450F" w:rsidRDefault="00BC450F" w:rsidP="00BC450F">
            <w:pPr>
              <w:ind w:left="113"/>
              <w:jc w:val="both"/>
            </w:pPr>
            <w:r>
              <w:rPr>
                <w:color w:val="FFFFFF"/>
              </w:rPr>
              <w:t xml:space="preserve">4,1424 </w:t>
            </w:r>
          </w:p>
        </w:tc>
        <w:tc>
          <w:tcPr>
            <w:tcW w:w="1888" w:type="dxa"/>
            <w:tcBorders>
              <w:top w:val="single" w:sz="4" w:space="0" w:color="000000"/>
              <w:left w:val="single" w:sz="4" w:space="0" w:color="000000"/>
              <w:bottom w:val="single" w:sz="4" w:space="0" w:color="000000"/>
              <w:right w:val="single" w:sz="4" w:space="0" w:color="000000"/>
            </w:tcBorders>
            <w:shd w:val="clear" w:color="auto" w:fill="8EAADB"/>
            <w:vAlign w:val="bottom"/>
          </w:tcPr>
          <w:p w14:paraId="1F0FE8DB"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8EAADB"/>
          </w:tcPr>
          <w:p w14:paraId="4064D3B4"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771A786E" w14:textId="77777777" w:rsidR="00BC450F" w:rsidRDefault="00BC450F" w:rsidP="00BC450F">
            <w:pPr>
              <w:ind w:left="113"/>
              <w:jc w:val="both"/>
            </w:pPr>
            <w:r>
              <w:rPr>
                <w:color w:val="FFFFFF"/>
              </w:rPr>
              <w:t xml:space="preserve">6,1177 </w:t>
            </w:r>
          </w:p>
        </w:tc>
      </w:tr>
      <w:tr w:rsidR="00BC450F" w14:paraId="57EC39EB"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2F5496" w:themeFill="accent1" w:themeFillShade="BF"/>
          </w:tcPr>
          <w:p w14:paraId="684726F8"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0CAEF1A2" w14:textId="77777777" w:rsidR="00BC450F" w:rsidRDefault="00BC450F" w:rsidP="00BC450F">
            <w:pPr>
              <w:ind w:left="113"/>
              <w:jc w:val="both"/>
            </w:pPr>
            <w:r>
              <w:rPr>
                <w:color w:val="FFFFFF"/>
              </w:rPr>
              <w:t xml:space="preserve">1,7467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2E7878CB"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5EBECC46" w14:textId="77777777" w:rsidR="00BC450F" w:rsidRDefault="00BC450F" w:rsidP="00BC450F">
            <w:pPr>
              <w:ind w:left="113"/>
              <w:jc w:val="both"/>
            </w:pPr>
            <w:r>
              <w:rPr>
                <w:color w:val="FFFFFF"/>
              </w:rPr>
              <w:t xml:space="preserve">4,0483 </w:t>
            </w:r>
          </w:p>
        </w:tc>
        <w:tc>
          <w:tcPr>
            <w:tcW w:w="1888"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vAlign w:val="bottom"/>
          </w:tcPr>
          <w:p w14:paraId="58AF930A"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62A8B8E7"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7DCA60B0" w14:textId="77777777" w:rsidR="00BC450F" w:rsidRDefault="00BC450F" w:rsidP="00BC450F">
            <w:pPr>
              <w:ind w:left="113"/>
              <w:jc w:val="both"/>
            </w:pPr>
            <w:r>
              <w:rPr>
                <w:color w:val="FFFFFF"/>
              </w:rPr>
              <w:t xml:space="preserve">5,7803 </w:t>
            </w:r>
          </w:p>
        </w:tc>
      </w:tr>
      <w:tr w:rsidR="00BC450F" w14:paraId="5222F9D8"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8EAADB"/>
          </w:tcPr>
          <w:p w14:paraId="1C76E17D"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8EAADB"/>
            <w:vAlign w:val="bottom"/>
          </w:tcPr>
          <w:p w14:paraId="17B52838" w14:textId="77777777" w:rsidR="00BC450F" w:rsidRDefault="00BC450F" w:rsidP="00BC450F">
            <w:pPr>
              <w:ind w:left="113"/>
              <w:jc w:val="both"/>
            </w:pPr>
            <w:r>
              <w:rPr>
                <w:color w:val="FFFFFF"/>
              </w:rPr>
              <w:t xml:space="preserve">1,6781 </w:t>
            </w:r>
          </w:p>
        </w:tc>
        <w:tc>
          <w:tcPr>
            <w:tcW w:w="1092" w:type="dxa"/>
            <w:tcBorders>
              <w:top w:val="single" w:sz="4" w:space="0" w:color="000000"/>
              <w:left w:val="single" w:sz="4" w:space="0" w:color="000000"/>
              <w:bottom w:val="single" w:sz="4" w:space="0" w:color="000000"/>
              <w:right w:val="nil"/>
            </w:tcBorders>
            <w:shd w:val="clear" w:color="auto" w:fill="8EAADB"/>
          </w:tcPr>
          <w:p w14:paraId="1BD49B7A"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465D5476" w14:textId="77777777" w:rsidR="00BC450F" w:rsidRDefault="00BC450F" w:rsidP="00BC450F">
            <w:pPr>
              <w:ind w:left="113"/>
              <w:jc w:val="both"/>
            </w:pPr>
            <w:r>
              <w:rPr>
                <w:color w:val="FFFFFF"/>
              </w:rPr>
              <w:t xml:space="preserve">4,0527 </w:t>
            </w:r>
          </w:p>
        </w:tc>
        <w:tc>
          <w:tcPr>
            <w:tcW w:w="1888" w:type="dxa"/>
            <w:tcBorders>
              <w:top w:val="single" w:sz="4" w:space="0" w:color="000000"/>
              <w:left w:val="single" w:sz="4" w:space="0" w:color="000000"/>
              <w:bottom w:val="single" w:sz="4" w:space="0" w:color="000000"/>
              <w:right w:val="single" w:sz="4" w:space="0" w:color="000000"/>
            </w:tcBorders>
            <w:shd w:val="clear" w:color="auto" w:fill="8EAADB"/>
            <w:vAlign w:val="bottom"/>
          </w:tcPr>
          <w:p w14:paraId="057E151A"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8EAADB"/>
          </w:tcPr>
          <w:p w14:paraId="50FC3EF1"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78077BBD" w14:textId="77777777" w:rsidR="00BC450F" w:rsidRDefault="00BC450F" w:rsidP="00BC450F">
            <w:pPr>
              <w:ind w:left="113"/>
              <w:jc w:val="both"/>
            </w:pPr>
            <w:r>
              <w:rPr>
                <w:color w:val="FFFFFF"/>
              </w:rPr>
              <w:t xml:space="preserve">6,1721 </w:t>
            </w:r>
          </w:p>
        </w:tc>
      </w:tr>
      <w:tr w:rsidR="00BC450F" w14:paraId="59A25C0B"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2F5496" w:themeFill="accent1" w:themeFillShade="BF"/>
          </w:tcPr>
          <w:p w14:paraId="22D7BACC"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4925EA18" w14:textId="77777777" w:rsidR="00BC450F" w:rsidRDefault="00BC450F" w:rsidP="00BC450F">
            <w:pPr>
              <w:ind w:left="113"/>
              <w:jc w:val="both"/>
            </w:pPr>
            <w:r>
              <w:rPr>
                <w:color w:val="FFFFFF"/>
              </w:rPr>
              <w:t xml:space="preserve">1,6922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4E926738"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618EBAA4" w14:textId="77777777" w:rsidR="00BC450F" w:rsidRDefault="00BC450F" w:rsidP="00BC450F">
            <w:pPr>
              <w:ind w:left="113"/>
              <w:jc w:val="both"/>
            </w:pPr>
            <w:r>
              <w:rPr>
                <w:color w:val="FFFFFF"/>
              </w:rPr>
              <w:t xml:space="preserve">4,0811 </w:t>
            </w:r>
          </w:p>
        </w:tc>
        <w:tc>
          <w:tcPr>
            <w:tcW w:w="1888"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vAlign w:val="bottom"/>
          </w:tcPr>
          <w:p w14:paraId="3B9B039D"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44E6764D"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585540C3" w14:textId="77777777" w:rsidR="00BC450F" w:rsidRDefault="00BC450F" w:rsidP="00BC450F">
            <w:pPr>
              <w:ind w:left="113"/>
              <w:jc w:val="both"/>
            </w:pPr>
            <w:r>
              <w:rPr>
                <w:color w:val="FFFFFF"/>
              </w:rPr>
              <w:t xml:space="preserve">6,2048 </w:t>
            </w:r>
          </w:p>
        </w:tc>
      </w:tr>
      <w:tr w:rsidR="00BC450F" w14:paraId="7F5EA019"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8EAADB"/>
          </w:tcPr>
          <w:p w14:paraId="44B1FEB8"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8EAADB"/>
            <w:vAlign w:val="bottom"/>
          </w:tcPr>
          <w:p w14:paraId="7B85A1D2" w14:textId="77777777" w:rsidR="00BC450F" w:rsidRPr="00D52CA8" w:rsidRDefault="00BC450F" w:rsidP="00BC450F">
            <w:pPr>
              <w:ind w:right="50"/>
              <w:jc w:val="both"/>
            </w:pPr>
            <w:r>
              <w:rPr>
                <w:color w:val="FFFFFF"/>
              </w:rPr>
              <w:t xml:space="preserve">   </w:t>
            </w:r>
            <w:r w:rsidRPr="00D52CA8">
              <w:rPr>
                <w:color w:val="FFFFFF"/>
              </w:rPr>
              <w:t xml:space="preserve">1,728 </w:t>
            </w:r>
          </w:p>
        </w:tc>
        <w:tc>
          <w:tcPr>
            <w:tcW w:w="1092" w:type="dxa"/>
            <w:tcBorders>
              <w:top w:val="single" w:sz="4" w:space="0" w:color="000000"/>
              <w:left w:val="single" w:sz="4" w:space="0" w:color="000000"/>
              <w:bottom w:val="single" w:sz="4" w:space="0" w:color="000000"/>
              <w:right w:val="nil"/>
            </w:tcBorders>
            <w:shd w:val="clear" w:color="auto" w:fill="8EAADB"/>
          </w:tcPr>
          <w:p w14:paraId="509DF258"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5666F9F3" w14:textId="77777777" w:rsidR="00BC450F" w:rsidRDefault="00BC450F" w:rsidP="00BC450F">
            <w:pPr>
              <w:ind w:left="113"/>
              <w:jc w:val="both"/>
            </w:pPr>
            <w:r>
              <w:rPr>
                <w:color w:val="FFFFFF"/>
              </w:rPr>
              <w:t xml:space="preserve">4,2711 </w:t>
            </w:r>
          </w:p>
        </w:tc>
        <w:tc>
          <w:tcPr>
            <w:tcW w:w="1888" w:type="dxa"/>
            <w:tcBorders>
              <w:top w:val="single" w:sz="4" w:space="0" w:color="000000"/>
              <w:left w:val="single" w:sz="4" w:space="0" w:color="000000"/>
              <w:bottom w:val="single" w:sz="4" w:space="0" w:color="000000"/>
              <w:right w:val="single" w:sz="4" w:space="0" w:color="000000"/>
            </w:tcBorders>
            <w:shd w:val="clear" w:color="auto" w:fill="8EAADB"/>
            <w:vAlign w:val="bottom"/>
          </w:tcPr>
          <w:p w14:paraId="478FD344"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8EAADB"/>
          </w:tcPr>
          <w:p w14:paraId="73A8B86F"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2AB86746" w14:textId="77777777" w:rsidR="00BC450F" w:rsidRDefault="00BC450F" w:rsidP="00BC450F">
            <w:pPr>
              <w:ind w:left="113"/>
              <w:jc w:val="both"/>
            </w:pPr>
            <w:r>
              <w:rPr>
                <w:color w:val="FFFFFF"/>
              </w:rPr>
              <w:t xml:space="preserve">6,3185 </w:t>
            </w:r>
          </w:p>
        </w:tc>
      </w:tr>
      <w:tr w:rsidR="00BC450F" w14:paraId="3AA0993A"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2F5496" w:themeFill="accent1" w:themeFillShade="BF"/>
          </w:tcPr>
          <w:p w14:paraId="6C30DDB5" w14:textId="77777777" w:rsidR="00BC450F" w:rsidRDefault="00BC450F" w:rsidP="00BC450F">
            <w:pPr>
              <w:jc w:val="both"/>
            </w:pPr>
            <w:r>
              <w:t xml:space="preserve"> </w:t>
            </w:r>
          </w:p>
        </w:tc>
        <w:tc>
          <w:tcPr>
            <w:tcW w:w="797"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29B6680F" w14:textId="77777777" w:rsidR="00BC450F" w:rsidRPr="00D52CA8" w:rsidRDefault="00BC450F" w:rsidP="00BC450F">
            <w:pPr>
              <w:ind w:right="50"/>
              <w:jc w:val="both"/>
              <w:rPr>
                <w:color w:val="FFFFFF"/>
              </w:rPr>
            </w:pPr>
            <w:r w:rsidRPr="00D52CA8">
              <w:rPr>
                <w:color w:val="FFFFFF"/>
                <w:szCs w:val="24"/>
              </w:rPr>
              <w:t xml:space="preserve">   </w:t>
            </w:r>
            <w:r w:rsidRPr="00D52CA8">
              <w:rPr>
                <w:color w:val="FFFFFF"/>
              </w:rPr>
              <w:t>1.681</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55C2D24D"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2E0ABF6C" w14:textId="77777777" w:rsidR="00BC450F" w:rsidRDefault="00BC450F" w:rsidP="00BC450F">
            <w:pPr>
              <w:ind w:left="113"/>
              <w:jc w:val="both"/>
            </w:pPr>
            <w:r>
              <w:rPr>
                <w:color w:val="FFFFFF"/>
              </w:rPr>
              <w:t xml:space="preserve">4,7908 </w:t>
            </w:r>
          </w:p>
        </w:tc>
        <w:tc>
          <w:tcPr>
            <w:tcW w:w="1888"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vAlign w:val="bottom"/>
          </w:tcPr>
          <w:p w14:paraId="6D5E57D7"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575CC97E"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1DAAC051" w14:textId="77777777" w:rsidR="00BC450F" w:rsidRDefault="00BC450F" w:rsidP="00BC450F">
            <w:pPr>
              <w:ind w:left="113"/>
              <w:jc w:val="both"/>
            </w:pPr>
            <w:r>
              <w:rPr>
                <w:color w:val="FFFFFF"/>
              </w:rPr>
              <w:t xml:space="preserve">5,8977 </w:t>
            </w:r>
          </w:p>
        </w:tc>
      </w:tr>
      <w:tr w:rsidR="00BC450F" w14:paraId="2EEB6770"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8EAADB"/>
          </w:tcPr>
          <w:p w14:paraId="3E230995"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8EAADB"/>
            <w:vAlign w:val="bottom"/>
          </w:tcPr>
          <w:p w14:paraId="613365DB" w14:textId="77777777" w:rsidR="00BC450F" w:rsidRDefault="00BC450F" w:rsidP="00BC450F">
            <w:pPr>
              <w:ind w:left="113"/>
              <w:jc w:val="both"/>
            </w:pPr>
            <w:r>
              <w:rPr>
                <w:color w:val="FFFFFF"/>
              </w:rPr>
              <w:t xml:space="preserve">1,6957 </w:t>
            </w:r>
          </w:p>
        </w:tc>
        <w:tc>
          <w:tcPr>
            <w:tcW w:w="1092" w:type="dxa"/>
            <w:tcBorders>
              <w:top w:val="single" w:sz="4" w:space="0" w:color="000000"/>
              <w:left w:val="single" w:sz="4" w:space="0" w:color="000000"/>
              <w:bottom w:val="single" w:sz="4" w:space="0" w:color="000000"/>
              <w:right w:val="nil"/>
            </w:tcBorders>
            <w:shd w:val="clear" w:color="auto" w:fill="8EAADB"/>
          </w:tcPr>
          <w:p w14:paraId="0BD75C67"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600086BA" w14:textId="77777777" w:rsidR="00BC450F" w:rsidRDefault="00BC450F" w:rsidP="00BC450F">
            <w:pPr>
              <w:ind w:left="113"/>
              <w:jc w:val="both"/>
            </w:pPr>
            <w:r>
              <w:rPr>
                <w:color w:val="FFFFFF"/>
              </w:rPr>
              <w:t xml:space="preserve">4,1234 </w:t>
            </w:r>
          </w:p>
        </w:tc>
        <w:tc>
          <w:tcPr>
            <w:tcW w:w="1888" w:type="dxa"/>
            <w:tcBorders>
              <w:top w:val="single" w:sz="4" w:space="0" w:color="000000"/>
              <w:left w:val="single" w:sz="4" w:space="0" w:color="000000"/>
              <w:bottom w:val="single" w:sz="4" w:space="0" w:color="000000"/>
              <w:right w:val="single" w:sz="4" w:space="0" w:color="000000"/>
            </w:tcBorders>
            <w:shd w:val="clear" w:color="auto" w:fill="8EAADB"/>
            <w:vAlign w:val="bottom"/>
          </w:tcPr>
          <w:p w14:paraId="0F3D66F7"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8EAADB"/>
          </w:tcPr>
          <w:p w14:paraId="41A3B998"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4113C7F9" w14:textId="77777777" w:rsidR="00BC450F" w:rsidRDefault="00BC450F" w:rsidP="00BC450F">
            <w:pPr>
              <w:ind w:left="113"/>
              <w:jc w:val="both"/>
            </w:pPr>
            <w:r>
              <w:rPr>
                <w:color w:val="FFFFFF"/>
              </w:rPr>
              <w:t xml:space="preserve">6,0146 </w:t>
            </w:r>
          </w:p>
        </w:tc>
      </w:tr>
      <w:tr w:rsidR="00BC450F" w14:paraId="7B61989F"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2F5496" w:themeFill="accent1" w:themeFillShade="BF"/>
          </w:tcPr>
          <w:p w14:paraId="17EBEE36"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511E3BC6" w14:textId="77777777" w:rsidR="00BC450F" w:rsidRDefault="00BC450F" w:rsidP="00BC450F">
            <w:pPr>
              <w:ind w:left="113"/>
              <w:jc w:val="both"/>
            </w:pPr>
            <w:r>
              <w:rPr>
                <w:color w:val="FFFFFF"/>
              </w:rPr>
              <w:t xml:space="preserve">1,6627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0FE7F093"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5005027B" w14:textId="77777777" w:rsidR="00BC450F" w:rsidRDefault="00BC450F" w:rsidP="00BC450F">
            <w:pPr>
              <w:ind w:left="113"/>
              <w:jc w:val="both"/>
            </w:pPr>
            <w:r>
              <w:rPr>
                <w:color w:val="FFFFFF"/>
              </w:rPr>
              <w:t xml:space="preserve">4,2917 </w:t>
            </w:r>
          </w:p>
        </w:tc>
        <w:tc>
          <w:tcPr>
            <w:tcW w:w="1888"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vAlign w:val="bottom"/>
          </w:tcPr>
          <w:p w14:paraId="6B3D02AC"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1E9C6018"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701F49DD" w14:textId="77777777" w:rsidR="00BC450F" w:rsidRDefault="00BC450F" w:rsidP="00BC450F">
            <w:pPr>
              <w:ind w:left="113"/>
              <w:jc w:val="both"/>
            </w:pPr>
            <w:r>
              <w:rPr>
                <w:color w:val="FFFFFF"/>
              </w:rPr>
              <w:t xml:space="preserve">5,8514 </w:t>
            </w:r>
          </w:p>
        </w:tc>
      </w:tr>
      <w:tr w:rsidR="00BC450F" w14:paraId="266EFF81" w14:textId="77777777" w:rsidTr="00DF1820">
        <w:trPr>
          <w:trHeight w:val="348"/>
        </w:trPr>
        <w:tc>
          <w:tcPr>
            <w:tcW w:w="1146" w:type="dxa"/>
            <w:tcBorders>
              <w:top w:val="single" w:sz="4" w:space="0" w:color="000000"/>
              <w:left w:val="single" w:sz="4" w:space="0" w:color="000000"/>
              <w:bottom w:val="single" w:sz="4" w:space="0" w:color="000000"/>
              <w:right w:val="nil"/>
            </w:tcBorders>
            <w:shd w:val="clear" w:color="auto" w:fill="C45911" w:themeFill="accent2" w:themeFillShade="BF"/>
          </w:tcPr>
          <w:p w14:paraId="6A28F6FB" w14:textId="514EBA61" w:rsidR="00BC450F" w:rsidRDefault="00BC450F" w:rsidP="00BC450F">
            <w:pPr>
              <w:jc w:val="both"/>
            </w:pPr>
            <w:r w:rsidRPr="00DF1820">
              <w:rPr>
                <w:color w:val="FFFFFF" w:themeColor="background1"/>
              </w:rPr>
              <w:t>M</w:t>
            </w:r>
            <w:r w:rsidR="00DF1820">
              <w:rPr>
                <w:color w:val="FFFFFF" w:themeColor="background1"/>
              </w:rPr>
              <w:t>edia</w:t>
            </w:r>
          </w:p>
        </w:tc>
        <w:tc>
          <w:tcPr>
            <w:tcW w:w="797" w:type="dxa"/>
            <w:tcBorders>
              <w:top w:val="single" w:sz="4" w:space="0" w:color="000000"/>
              <w:left w:val="nil"/>
              <w:bottom w:val="single" w:sz="4" w:space="0" w:color="000000"/>
              <w:right w:val="single" w:sz="4" w:space="0" w:color="000000"/>
            </w:tcBorders>
            <w:shd w:val="clear" w:color="auto" w:fill="C45911" w:themeFill="accent2" w:themeFillShade="BF"/>
            <w:vAlign w:val="bottom"/>
          </w:tcPr>
          <w:p w14:paraId="4097F8B0" w14:textId="77777777" w:rsidR="00BC450F" w:rsidRDefault="00BC450F" w:rsidP="00BC450F">
            <w:pPr>
              <w:ind w:right="2"/>
              <w:jc w:val="both"/>
            </w:pPr>
          </w:p>
        </w:tc>
        <w:tc>
          <w:tcPr>
            <w:tcW w:w="1092" w:type="dxa"/>
            <w:tcBorders>
              <w:top w:val="single" w:sz="4" w:space="0" w:color="000000"/>
              <w:left w:val="single" w:sz="4" w:space="0" w:color="000000"/>
              <w:bottom w:val="single" w:sz="4" w:space="0" w:color="000000"/>
              <w:right w:val="nil"/>
            </w:tcBorders>
            <w:shd w:val="clear" w:color="auto" w:fill="8EAADB"/>
            <w:vAlign w:val="bottom"/>
          </w:tcPr>
          <w:p w14:paraId="212C5B4B" w14:textId="77777777" w:rsidR="00BC450F" w:rsidRDefault="00BC450F" w:rsidP="00BC450F">
            <w:pPr>
              <w:ind w:left="70"/>
              <w:jc w:val="both"/>
            </w:pPr>
          </w:p>
        </w:tc>
        <w:tc>
          <w:tcPr>
            <w:tcW w:w="796" w:type="dxa"/>
            <w:tcBorders>
              <w:top w:val="single" w:sz="4" w:space="0" w:color="000000"/>
              <w:left w:val="nil"/>
              <w:bottom w:val="single" w:sz="4" w:space="0" w:color="000000"/>
              <w:right w:val="single" w:sz="4" w:space="0" w:color="000000"/>
            </w:tcBorders>
            <w:shd w:val="clear" w:color="auto" w:fill="8EAADB"/>
          </w:tcPr>
          <w:p w14:paraId="3DB7208A" w14:textId="77777777" w:rsidR="00BC450F" w:rsidRDefault="00BC450F" w:rsidP="00BC450F">
            <w:pPr>
              <w:jc w:val="both"/>
            </w:pPr>
          </w:p>
        </w:tc>
        <w:tc>
          <w:tcPr>
            <w:tcW w:w="1888" w:type="dxa"/>
            <w:tcBorders>
              <w:top w:val="single" w:sz="4" w:space="0" w:color="000000"/>
              <w:left w:val="single" w:sz="4" w:space="0" w:color="000000"/>
              <w:bottom w:val="single" w:sz="4" w:space="0" w:color="000000"/>
              <w:right w:val="single" w:sz="4" w:space="0" w:color="000000"/>
            </w:tcBorders>
            <w:shd w:val="clear" w:color="auto" w:fill="8EAADB"/>
            <w:vAlign w:val="bottom"/>
          </w:tcPr>
          <w:p w14:paraId="3568353C" w14:textId="77777777" w:rsidR="00BC450F" w:rsidRDefault="00BC450F" w:rsidP="00BC450F">
            <w:pPr>
              <w:ind w:left="71"/>
              <w:jc w:val="both"/>
            </w:pPr>
            <w:r>
              <w:rPr>
                <w:color w:val="FFFFFF"/>
                <w:sz w:val="20"/>
              </w:rPr>
              <w:t xml:space="preserve"> </w:t>
            </w:r>
          </w:p>
        </w:tc>
        <w:tc>
          <w:tcPr>
            <w:tcW w:w="1092" w:type="dxa"/>
            <w:tcBorders>
              <w:top w:val="single" w:sz="4" w:space="0" w:color="000000"/>
              <w:left w:val="single" w:sz="4" w:space="0" w:color="000000"/>
              <w:bottom w:val="single" w:sz="4" w:space="0" w:color="000000"/>
              <w:right w:val="nil"/>
            </w:tcBorders>
            <w:shd w:val="clear" w:color="auto" w:fill="8EAADB"/>
            <w:vAlign w:val="bottom"/>
          </w:tcPr>
          <w:p w14:paraId="79CF163C" w14:textId="025F4323" w:rsidR="00BC450F" w:rsidRDefault="00BC450F" w:rsidP="00BC450F">
            <w:pPr>
              <w:ind w:left="70"/>
              <w:jc w:val="both"/>
            </w:pPr>
          </w:p>
        </w:tc>
        <w:tc>
          <w:tcPr>
            <w:tcW w:w="796" w:type="dxa"/>
            <w:tcBorders>
              <w:top w:val="single" w:sz="4" w:space="0" w:color="000000"/>
              <w:left w:val="nil"/>
              <w:bottom w:val="single" w:sz="4" w:space="0" w:color="000000"/>
              <w:right w:val="single" w:sz="4" w:space="0" w:color="000000"/>
            </w:tcBorders>
            <w:shd w:val="clear" w:color="auto" w:fill="8EAADB"/>
          </w:tcPr>
          <w:p w14:paraId="1894FB07" w14:textId="77777777" w:rsidR="00BC450F" w:rsidRDefault="00BC450F" w:rsidP="00BC450F">
            <w:pPr>
              <w:jc w:val="both"/>
            </w:pPr>
          </w:p>
        </w:tc>
      </w:tr>
      <w:tr w:rsidR="00BC450F" w14:paraId="570DCA17"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1F3864" w:themeFill="accent1" w:themeFillShade="80"/>
          </w:tcPr>
          <w:p w14:paraId="0B4CC80A"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1F3864" w:themeFill="accent1" w:themeFillShade="80"/>
            <w:vAlign w:val="bottom"/>
          </w:tcPr>
          <w:p w14:paraId="1BA2E8BF" w14:textId="77777777" w:rsidR="00BC450F" w:rsidRDefault="00BC450F" w:rsidP="00BC450F">
            <w:pPr>
              <w:jc w:val="both"/>
            </w:pPr>
            <w:r>
              <w:rPr>
                <w:color w:val="FFFFFF"/>
              </w:rPr>
              <w:t xml:space="preserve">1,68676 </w:t>
            </w:r>
          </w:p>
        </w:tc>
        <w:tc>
          <w:tcPr>
            <w:tcW w:w="1092" w:type="dxa"/>
            <w:tcBorders>
              <w:top w:val="single" w:sz="4" w:space="0" w:color="000000"/>
              <w:left w:val="single" w:sz="4" w:space="0" w:color="000000"/>
              <w:bottom w:val="single" w:sz="4" w:space="0" w:color="000000"/>
              <w:right w:val="nil"/>
            </w:tcBorders>
            <w:shd w:val="clear" w:color="auto" w:fill="1F3864" w:themeFill="accent1" w:themeFillShade="80"/>
          </w:tcPr>
          <w:p w14:paraId="53C7BB4E"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1F3864" w:themeFill="accent1" w:themeFillShade="80"/>
            <w:vAlign w:val="bottom"/>
          </w:tcPr>
          <w:p w14:paraId="306989F6" w14:textId="77777777" w:rsidR="00BC450F" w:rsidRDefault="00BC450F" w:rsidP="00BC450F">
            <w:pPr>
              <w:jc w:val="both"/>
            </w:pPr>
            <w:r>
              <w:rPr>
                <w:color w:val="FFFFFF"/>
              </w:rPr>
              <w:t xml:space="preserve">4,21016 </w:t>
            </w:r>
          </w:p>
        </w:tc>
        <w:tc>
          <w:tcPr>
            <w:tcW w:w="1888" w:type="dxa"/>
            <w:tcBorders>
              <w:top w:val="single" w:sz="4" w:space="0" w:color="000000"/>
              <w:left w:val="single" w:sz="4" w:space="0" w:color="000000"/>
              <w:bottom w:val="single" w:sz="4" w:space="0" w:color="000000"/>
              <w:right w:val="single" w:sz="4" w:space="0" w:color="000000"/>
            </w:tcBorders>
            <w:shd w:val="clear" w:color="auto" w:fill="1F3864" w:themeFill="accent1" w:themeFillShade="80"/>
            <w:vAlign w:val="bottom"/>
          </w:tcPr>
          <w:p w14:paraId="5BDE680D"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1F3864" w:themeFill="accent1" w:themeFillShade="80"/>
          </w:tcPr>
          <w:p w14:paraId="7E4A91B6"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1F3864" w:themeFill="accent1" w:themeFillShade="80"/>
            <w:vAlign w:val="bottom"/>
          </w:tcPr>
          <w:p w14:paraId="0DC4EEE7" w14:textId="77777777" w:rsidR="00BC450F" w:rsidRDefault="00BC450F" w:rsidP="00BC450F">
            <w:pPr>
              <w:jc w:val="both"/>
            </w:pPr>
            <w:r>
              <w:rPr>
                <w:color w:val="FFFFFF"/>
              </w:rPr>
              <w:t xml:space="preserve">6,05164 </w:t>
            </w:r>
          </w:p>
        </w:tc>
      </w:tr>
      <w:tr w:rsidR="00BC450F" w14:paraId="48229389"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8EAADB"/>
          </w:tcPr>
          <w:p w14:paraId="470EBAB5" w14:textId="77777777" w:rsidR="00BC450F" w:rsidRDefault="00BC450F" w:rsidP="00BC450F">
            <w:pPr>
              <w:jc w:val="both"/>
            </w:pPr>
          </w:p>
        </w:tc>
        <w:tc>
          <w:tcPr>
            <w:tcW w:w="797" w:type="dxa"/>
            <w:tcBorders>
              <w:top w:val="single" w:sz="4" w:space="0" w:color="000000"/>
              <w:left w:val="nil"/>
              <w:bottom w:val="single" w:sz="4" w:space="0" w:color="000000"/>
              <w:right w:val="single" w:sz="4" w:space="0" w:color="000000"/>
            </w:tcBorders>
            <w:shd w:val="clear" w:color="auto" w:fill="8EAADB"/>
            <w:vAlign w:val="bottom"/>
          </w:tcPr>
          <w:p w14:paraId="1B1D903E" w14:textId="77777777" w:rsidR="00BC450F" w:rsidRDefault="00BC450F" w:rsidP="00BC450F">
            <w:pPr>
              <w:ind w:right="2"/>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8EAADB"/>
            <w:vAlign w:val="bottom"/>
          </w:tcPr>
          <w:p w14:paraId="58334FDF" w14:textId="77777777" w:rsidR="00BC450F" w:rsidRDefault="00BC450F" w:rsidP="00BC450F">
            <w:pPr>
              <w:ind w:left="70"/>
              <w:jc w:val="both"/>
            </w:pPr>
            <w:r>
              <w:rPr>
                <w:color w:val="FFFFFF"/>
                <w:sz w:val="20"/>
              </w:rPr>
              <w:t xml:space="preserve"> </w:t>
            </w:r>
          </w:p>
        </w:tc>
        <w:tc>
          <w:tcPr>
            <w:tcW w:w="796" w:type="dxa"/>
            <w:tcBorders>
              <w:top w:val="single" w:sz="4" w:space="0" w:color="000000"/>
              <w:left w:val="nil"/>
              <w:bottom w:val="single" w:sz="4" w:space="0" w:color="000000"/>
              <w:right w:val="single" w:sz="4" w:space="0" w:color="000000"/>
            </w:tcBorders>
            <w:shd w:val="clear" w:color="auto" w:fill="8EAADB"/>
          </w:tcPr>
          <w:p w14:paraId="438C0470" w14:textId="77777777" w:rsidR="00BC450F" w:rsidRDefault="00BC450F" w:rsidP="00BC450F">
            <w:pPr>
              <w:jc w:val="both"/>
            </w:pPr>
          </w:p>
        </w:tc>
        <w:tc>
          <w:tcPr>
            <w:tcW w:w="1888" w:type="dxa"/>
            <w:tcBorders>
              <w:top w:val="single" w:sz="4" w:space="0" w:color="000000"/>
              <w:left w:val="single" w:sz="4" w:space="0" w:color="000000"/>
              <w:bottom w:val="single" w:sz="4" w:space="0" w:color="000000"/>
              <w:right w:val="single" w:sz="4" w:space="0" w:color="000000"/>
            </w:tcBorders>
            <w:shd w:val="clear" w:color="auto" w:fill="8EAADB"/>
            <w:vAlign w:val="bottom"/>
          </w:tcPr>
          <w:p w14:paraId="6D932223" w14:textId="77777777" w:rsidR="00BC450F" w:rsidRDefault="00BC450F" w:rsidP="00BC450F">
            <w:pPr>
              <w:ind w:left="71"/>
              <w:jc w:val="both"/>
            </w:pPr>
            <w:r>
              <w:rPr>
                <w:color w:val="FFFFFF"/>
                <w:sz w:val="20"/>
              </w:rPr>
              <w:t xml:space="preserve"> </w:t>
            </w:r>
          </w:p>
        </w:tc>
        <w:tc>
          <w:tcPr>
            <w:tcW w:w="1092" w:type="dxa"/>
            <w:tcBorders>
              <w:top w:val="single" w:sz="4" w:space="0" w:color="000000"/>
              <w:left w:val="single" w:sz="4" w:space="0" w:color="000000"/>
              <w:bottom w:val="single" w:sz="4" w:space="0" w:color="000000"/>
              <w:right w:val="nil"/>
            </w:tcBorders>
            <w:shd w:val="clear" w:color="auto" w:fill="8EAADB"/>
            <w:vAlign w:val="bottom"/>
          </w:tcPr>
          <w:p w14:paraId="409196AB" w14:textId="77777777" w:rsidR="00BC450F" w:rsidRDefault="00BC450F" w:rsidP="00BC450F">
            <w:pPr>
              <w:ind w:left="70"/>
              <w:jc w:val="both"/>
            </w:pPr>
            <w:r>
              <w:rPr>
                <w:color w:val="FFFFFF"/>
                <w:sz w:val="20"/>
              </w:rPr>
              <w:t xml:space="preserve"> </w:t>
            </w:r>
          </w:p>
        </w:tc>
        <w:tc>
          <w:tcPr>
            <w:tcW w:w="796" w:type="dxa"/>
            <w:tcBorders>
              <w:top w:val="single" w:sz="4" w:space="0" w:color="000000"/>
              <w:left w:val="nil"/>
              <w:bottom w:val="single" w:sz="4" w:space="0" w:color="000000"/>
              <w:right w:val="single" w:sz="4" w:space="0" w:color="000000"/>
            </w:tcBorders>
            <w:shd w:val="clear" w:color="auto" w:fill="8EAADB"/>
          </w:tcPr>
          <w:p w14:paraId="2C4E0500" w14:textId="77777777" w:rsidR="00BC450F" w:rsidRDefault="00BC450F" w:rsidP="00BC450F">
            <w:pPr>
              <w:jc w:val="both"/>
            </w:pPr>
          </w:p>
        </w:tc>
      </w:tr>
      <w:tr w:rsidR="00BC450F" w14:paraId="71ADF866"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2F5496" w:themeFill="accent1" w:themeFillShade="BF"/>
            <w:vAlign w:val="bottom"/>
          </w:tcPr>
          <w:p w14:paraId="7182D3FF" w14:textId="77777777" w:rsidR="00BC450F" w:rsidRDefault="00BC450F" w:rsidP="00BC450F">
            <w:pPr>
              <w:ind w:left="68"/>
              <w:jc w:val="both"/>
            </w:pPr>
            <w:r>
              <w:rPr>
                <w:color w:val="FFFFFF"/>
                <w:sz w:val="20"/>
              </w:rPr>
              <w:t xml:space="preserve"> </w:t>
            </w:r>
          </w:p>
        </w:tc>
        <w:tc>
          <w:tcPr>
            <w:tcW w:w="797" w:type="dxa"/>
            <w:tcBorders>
              <w:top w:val="single" w:sz="4" w:space="0" w:color="000000"/>
              <w:left w:val="nil"/>
              <w:bottom w:val="single" w:sz="4" w:space="0" w:color="000000"/>
              <w:right w:val="single" w:sz="4" w:space="0" w:color="000000"/>
            </w:tcBorders>
            <w:shd w:val="clear" w:color="auto" w:fill="2F5496" w:themeFill="accent1" w:themeFillShade="BF"/>
          </w:tcPr>
          <w:p w14:paraId="430BC6B0" w14:textId="77777777" w:rsidR="00BC450F" w:rsidRDefault="00BC450F" w:rsidP="00BC450F">
            <w:pPr>
              <w:jc w:val="both"/>
            </w:pP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vAlign w:val="bottom"/>
          </w:tcPr>
          <w:p w14:paraId="35D21AE4" w14:textId="77777777" w:rsidR="00BC450F" w:rsidRDefault="00BC450F" w:rsidP="00BC450F">
            <w:pPr>
              <w:ind w:left="70"/>
              <w:jc w:val="both"/>
            </w:pPr>
            <w:r>
              <w:rPr>
                <w:color w:val="FFFFFF"/>
                <w:sz w:val="20"/>
              </w:rPr>
              <w:t xml:space="preserve"> </w:t>
            </w: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tcPr>
          <w:p w14:paraId="585E6535" w14:textId="77777777" w:rsidR="00BC450F" w:rsidRDefault="00BC450F" w:rsidP="00BC450F">
            <w:pPr>
              <w:jc w:val="both"/>
            </w:pPr>
          </w:p>
        </w:tc>
        <w:tc>
          <w:tcPr>
            <w:tcW w:w="1888"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vAlign w:val="bottom"/>
          </w:tcPr>
          <w:p w14:paraId="385D8DED" w14:textId="77777777" w:rsidR="00BC450F" w:rsidRDefault="00BC450F" w:rsidP="00BC450F">
            <w:pPr>
              <w:ind w:left="71"/>
              <w:jc w:val="both"/>
            </w:pPr>
            <w:r>
              <w:rPr>
                <w:color w:val="FFFFFF"/>
                <w:sz w:val="20"/>
              </w:rPr>
              <w:t xml:space="preserve">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vAlign w:val="bottom"/>
          </w:tcPr>
          <w:p w14:paraId="781A979C" w14:textId="77777777" w:rsidR="00BC450F" w:rsidRDefault="00BC450F" w:rsidP="00BC450F">
            <w:pPr>
              <w:ind w:left="70"/>
              <w:jc w:val="both"/>
            </w:pPr>
            <w:r>
              <w:rPr>
                <w:color w:val="FFFFFF"/>
                <w:sz w:val="20"/>
              </w:rPr>
              <w:t xml:space="preserve"> </w:t>
            </w: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tcPr>
          <w:p w14:paraId="2F3725B2" w14:textId="77777777" w:rsidR="00BC450F" w:rsidRDefault="00BC450F" w:rsidP="00BC450F">
            <w:pPr>
              <w:jc w:val="both"/>
            </w:pPr>
          </w:p>
        </w:tc>
      </w:tr>
      <w:tr w:rsidR="00BC450F" w14:paraId="7AA58A6F"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C45911" w:themeFill="accent2" w:themeFillShade="BF"/>
            <w:vAlign w:val="bottom"/>
          </w:tcPr>
          <w:p w14:paraId="3A1F5FFC" w14:textId="77777777" w:rsidR="00BC450F" w:rsidRDefault="00BC450F" w:rsidP="00BC450F">
            <w:pPr>
              <w:ind w:left="68"/>
              <w:jc w:val="both"/>
            </w:pPr>
            <w:r>
              <w:rPr>
                <w:color w:val="FFFFFF"/>
              </w:rPr>
              <w:t xml:space="preserve">Teoria </w:t>
            </w:r>
          </w:p>
        </w:tc>
        <w:tc>
          <w:tcPr>
            <w:tcW w:w="797" w:type="dxa"/>
            <w:tcBorders>
              <w:top w:val="single" w:sz="4" w:space="0" w:color="000000"/>
              <w:left w:val="nil"/>
              <w:bottom w:val="single" w:sz="4" w:space="0" w:color="000000"/>
              <w:right w:val="single" w:sz="4" w:space="0" w:color="000000"/>
            </w:tcBorders>
            <w:shd w:val="clear" w:color="auto" w:fill="C45911" w:themeFill="accent2" w:themeFillShade="BF"/>
          </w:tcPr>
          <w:p w14:paraId="60B214FF" w14:textId="77777777" w:rsidR="00BC450F" w:rsidRDefault="00BC450F" w:rsidP="00BC450F">
            <w:pPr>
              <w:jc w:val="both"/>
            </w:pPr>
          </w:p>
        </w:tc>
        <w:tc>
          <w:tcPr>
            <w:tcW w:w="1092" w:type="dxa"/>
            <w:tcBorders>
              <w:top w:val="single" w:sz="4" w:space="0" w:color="000000"/>
              <w:left w:val="single" w:sz="4" w:space="0" w:color="000000"/>
              <w:bottom w:val="single" w:sz="4" w:space="0" w:color="000000"/>
              <w:right w:val="nil"/>
            </w:tcBorders>
            <w:shd w:val="clear" w:color="auto" w:fill="8EAADB"/>
          </w:tcPr>
          <w:p w14:paraId="2ADC5B4C"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62A73239" w14:textId="77777777" w:rsidR="00BC450F" w:rsidRDefault="00BC450F" w:rsidP="00BC450F">
            <w:pPr>
              <w:jc w:val="both"/>
            </w:pPr>
            <w:r>
              <w:rPr>
                <w:color w:val="FFFFFF"/>
              </w:rPr>
              <w:t xml:space="preserve">5,89692 </w:t>
            </w:r>
          </w:p>
        </w:tc>
        <w:tc>
          <w:tcPr>
            <w:tcW w:w="1888" w:type="dxa"/>
            <w:tcBorders>
              <w:top w:val="single" w:sz="4" w:space="0" w:color="000000"/>
              <w:left w:val="single" w:sz="4" w:space="0" w:color="000000"/>
              <w:bottom w:val="single" w:sz="4" w:space="0" w:color="000000"/>
              <w:right w:val="single" w:sz="4" w:space="0" w:color="000000"/>
            </w:tcBorders>
            <w:shd w:val="clear" w:color="auto" w:fill="8EAADB"/>
            <w:vAlign w:val="bottom"/>
          </w:tcPr>
          <w:p w14:paraId="433E96B7"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8EAADB"/>
            <w:vAlign w:val="bottom"/>
          </w:tcPr>
          <w:p w14:paraId="5328B46F" w14:textId="77777777" w:rsidR="00BC450F" w:rsidRDefault="00BC450F" w:rsidP="00BC450F">
            <w:pPr>
              <w:ind w:left="70"/>
              <w:jc w:val="both"/>
            </w:pPr>
            <w:r>
              <w:rPr>
                <w:color w:val="FFFFFF"/>
                <w:sz w:val="20"/>
              </w:rPr>
              <w:t xml:space="preserve"> </w:t>
            </w:r>
          </w:p>
        </w:tc>
        <w:tc>
          <w:tcPr>
            <w:tcW w:w="796" w:type="dxa"/>
            <w:tcBorders>
              <w:top w:val="single" w:sz="4" w:space="0" w:color="000000"/>
              <w:left w:val="nil"/>
              <w:bottom w:val="single" w:sz="4" w:space="0" w:color="000000"/>
              <w:right w:val="single" w:sz="4" w:space="0" w:color="000000"/>
            </w:tcBorders>
            <w:shd w:val="clear" w:color="auto" w:fill="8EAADB"/>
          </w:tcPr>
          <w:p w14:paraId="5B9EEAE0" w14:textId="77777777" w:rsidR="00BC450F" w:rsidRDefault="00BC450F" w:rsidP="00BC450F">
            <w:pPr>
              <w:jc w:val="both"/>
            </w:pPr>
          </w:p>
        </w:tc>
      </w:tr>
      <w:tr w:rsidR="00BC450F" w14:paraId="62DFF12A" w14:textId="77777777" w:rsidTr="00BC450F">
        <w:trPr>
          <w:trHeight w:val="348"/>
        </w:trPr>
        <w:tc>
          <w:tcPr>
            <w:tcW w:w="1146" w:type="dxa"/>
            <w:tcBorders>
              <w:top w:val="single" w:sz="4" w:space="0" w:color="000000"/>
              <w:left w:val="single" w:sz="4" w:space="0" w:color="000000"/>
              <w:bottom w:val="single" w:sz="4" w:space="0" w:color="000000"/>
              <w:right w:val="nil"/>
            </w:tcBorders>
            <w:shd w:val="clear" w:color="auto" w:fill="C45911" w:themeFill="accent2" w:themeFillShade="BF"/>
            <w:vAlign w:val="bottom"/>
          </w:tcPr>
          <w:p w14:paraId="3BBCB637" w14:textId="77777777" w:rsidR="00BC450F" w:rsidRDefault="00BC450F" w:rsidP="00BC450F">
            <w:pPr>
              <w:ind w:left="68"/>
              <w:jc w:val="both"/>
            </w:pPr>
            <w:r>
              <w:rPr>
                <w:color w:val="FFFFFF"/>
              </w:rPr>
              <w:t xml:space="preserve">Pratica </w:t>
            </w:r>
          </w:p>
        </w:tc>
        <w:tc>
          <w:tcPr>
            <w:tcW w:w="797" w:type="dxa"/>
            <w:tcBorders>
              <w:top w:val="single" w:sz="4" w:space="0" w:color="000000"/>
              <w:left w:val="nil"/>
              <w:bottom w:val="single" w:sz="4" w:space="0" w:color="000000"/>
              <w:right w:val="single" w:sz="4" w:space="0" w:color="000000"/>
            </w:tcBorders>
            <w:shd w:val="clear" w:color="auto" w:fill="C45911" w:themeFill="accent2" w:themeFillShade="BF"/>
          </w:tcPr>
          <w:p w14:paraId="51A7396A" w14:textId="77777777" w:rsidR="00BC450F" w:rsidRDefault="00BC450F" w:rsidP="00BC450F">
            <w:pPr>
              <w:jc w:val="both"/>
            </w:pP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tcPr>
          <w:p w14:paraId="175284C2"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vAlign w:val="bottom"/>
          </w:tcPr>
          <w:p w14:paraId="53BBB382" w14:textId="77777777" w:rsidR="00BC450F" w:rsidRDefault="00BC450F" w:rsidP="00BC450F">
            <w:pPr>
              <w:jc w:val="both"/>
            </w:pPr>
            <w:r>
              <w:rPr>
                <w:color w:val="FFFFFF"/>
              </w:rPr>
              <w:t xml:space="preserve">6,05164 </w:t>
            </w:r>
          </w:p>
        </w:tc>
        <w:tc>
          <w:tcPr>
            <w:tcW w:w="1888"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vAlign w:val="bottom"/>
          </w:tcPr>
          <w:p w14:paraId="62E2626F" w14:textId="77777777" w:rsidR="00BC450F" w:rsidRDefault="00BC450F" w:rsidP="00BC450F">
            <w:pPr>
              <w:jc w:val="both"/>
            </w:pPr>
            <w:r>
              <w:rPr>
                <w:color w:val="FFFFFF"/>
              </w:rPr>
              <w:t xml:space="preserve"> </w:t>
            </w:r>
          </w:p>
        </w:tc>
        <w:tc>
          <w:tcPr>
            <w:tcW w:w="1092" w:type="dxa"/>
            <w:tcBorders>
              <w:top w:val="single" w:sz="4" w:space="0" w:color="000000"/>
              <w:left w:val="single" w:sz="4" w:space="0" w:color="000000"/>
              <w:bottom w:val="single" w:sz="4" w:space="0" w:color="000000"/>
              <w:right w:val="nil"/>
            </w:tcBorders>
            <w:shd w:val="clear" w:color="auto" w:fill="2F5496" w:themeFill="accent1" w:themeFillShade="BF"/>
            <w:vAlign w:val="bottom"/>
          </w:tcPr>
          <w:p w14:paraId="21E71EDB" w14:textId="77777777" w:rsidR="00BC450F" w:rsidRDefault="00BC450F" w:rsidP="00BC450F">
            <w:pPr>
              <w:ind w:left="70"/>
              <w:jc w:val="both"/>
            </w:pPr>
            <w:r>
              <w:rPr>
                <w:color w:val="FFFFFF"/>
                <w:sz w:val="20"/>
              </w:rPr>
              <w:t xml:space="preserve"> </w:t>
            </w:r>
          </w:p>
        </w:tc>
        <w:tc>
          <w:tcPr>
            <w:tcW w:w="796" w:type="dxa"/>
            <w:tcBorders>
              <w:top w:val="single" w:sz="4" w:space="0" w:color="000000"/>
              <w:left w:val="nil"/>
              <w:bottom w:val="single" w:sz="4" w:space="0" w:color="000000"/>
              <w:right w:val="single" w:sz="4" w:space="0" w:color="000000"/>
            </w:tcBorders>
            <w:shd w:val="clear" w:color="auto" w:fill="2F5496" w:themeFill="accent1" w:themeFillShade="BF"/>
          </w:tcPr>
          <w:p w14:paraId="3A978BEE" w14:textId="77777777" w:rsidR="00BC450F" w:rsidRDefault="00BC450F" w:rsidP="00BC450F">
            <w:pPr>
              <w:jc w:val="both"/>
            </w:pPr>
          </w:p>
        </w:tc>
      </w:tr>
      <w:tr w:rsidR="00BC450F" w14:paraId="023C4EE0" w14:textId="77777777" w:rsidTr="00BC450F">
        <w:trPr>
          <w:trHeight w:val="347"/>
        </w:trPr>
        <w:tc>
          <w:tcPr>
            <w:tcW w:w="1146" w:type="dxa"/>
            <w:tcBorders>
              <w:top w:val="single" w:sz="4" w:space="0" w:color="000000"/>
              <w:left w:val="single" w:sz="4" w:space="0" w:color="000000"/>
              <w:bottom w:val="single" w:sz="4" w:space="0" w:color="000000"/>
              <w:right w:val="nil"/>
            </w:tcBorders>
            <w:shd w:val="clear" w:color="auto" w:fill="C45911" w:themeFill="accent2" w:themeFillShade="BF"/>
            <w:vAlign w:val="bottom"/>
          </w:tcPr>
          <w:p w14:paraId="4433D1F1" w14:textId="77777777" w:rsidR="00BC450F" w:rsidRDefault="00BC450F" w:rsidP="00BC450F">
            <w:pPr>
              <w:ind w:left="68"/>
              <w:jc w:val="both"/>
            </w:pPr>
            <w:r>
              <w:rPr>
                <w:color w:val="FFFFFF"/>
              </w:rPr>
              <w:t xml:space="preserve">Overhead </w:t>
            </w:r>
          </w:p>
        </w:tc>
        <w:tc>
          <w:tcPr>
            <w:tcW w:w="797" w:type="dxa"/>
            <w:tcBorders>
              <w:top w:val="single" w:sz="4" w:space="0" w:color="000000"/>
              <w:left w:val="nil"/>
              <w:bottom w:val="single" w:sz="4" w:space="0" w:color="000000"/>
              <w:right w:val="single" w:sz="4" w:space="0" w:color="000000"/>
            </w:tcBorders>
            <w:shd w:val="clear" w:color="auto" w:fill="C45911" w:themeFill="accent2" w:themeFillShade="BF"/>
          </w:tcPr>
          <w:p w14:paraId="1309E3CB" w14:textId="77777777" w:rsidR="00BC450F" w:rsidRDefault="00BC450F" w:rsidP="00BC450F">
            <w:pPr>
              <w:jc w:val="both"/>
            </w:pPr>
          </w:p>
        </w:tc>
        <w:tc>
          <w:tcPr>
            <w:tcW w:w="1092" w:type="dxa"/>
            <w:tcBorders>
              <w:top w:val="single" w:sz="4" w:space="0" w:color="000000"/>
              <w:left w:val="single" w:sz="4" w:space="0" w:color="000000"/>
              <w:bottom w:val="single" w:sz="4" w:space="0" w:color="000000"/>
              <w:right w:val="nil"/>
            </w:tcBorders>
            <w:shd w:val="clear" w:color="auto" w:fill="8EAADB"/>
          </w:tcPr>
          <w:p w14:paraId="7D74A308"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vAlign w:val="bottom"/>
          </w:tcPr>
          <w:p w14:paraId="7E9F6443" w14:textId="77777777" w:rsidR="00BC450F" w:rsidRDefault="00BC450F" w:rsidP="00BC450F">
            <w:pPr>
              <w:jc w:val="both"/>
            </w:pPr>
            <w:r>
              <w:rPr>
                <w:color w:val="FFFFFF"/>
              </w:rPr>
              <w:t xml:space="preserve">0,15472 </w:t>
            </w:r>
          </w:p>
        </w:tc>
        <w:tc>
          <w:tcPr>
            <w:tcW w:w="1888" w:type="dxa"/>
            <w:tcBorders>
              <w:top w:val="single" w:sz="4" w:space="0" w:color="000000"/>
              <w:left w:val="single" w:sz="4" w:space="0" w:color="000000"/>
              <w:bottom w:val="single" w:sz="4" w:space="0" w:color="000000"/>
              <w:right w:val="single" w:sz="4" w:space="0" w:color="000000"/>
            </w:tcBorders>
            <w:shd w:val="clear" w:color="auto" w:fill="8EAADB"/>
          </w:tcPr>
          <w:p w14:paraId="43D65002" w14:textId="77777777" w:rsidR="00BC450F" w:rsidRDefault="00BC450F" w:rsidP="00BC450F">
            <w:pPr>
              <w:jc w:val="both"/>
            </w:pPr>
          </w:p>
        </w:tc>
        <w:tc>
          <w:tcPr>
            <w:tcW w:w="1092" w:type="dxa"/>
            <w:tcBorders>
              <w:top w:val="single" w:sz="4" w:space="0" w:color="000000"/>
              <w:left w:val="single" w:sz="4" w:space="0" w:color="000000"/>
              <w:bottom w:val="single" w:sz="4" w:space="0" w:color="000000"/>
              <w:right w:val="nil"/>
            </w:tcBorders>
            <w:shd w:val="clear" w:color="auto" w:fill="8EAADB"/>
          </w:tcPr>
          <w:p w14:paraId="0FC82556" w14:textId="77777777" w:rsidR="00BC450F" w:rsidRDefault="00BC450F" w:rsidP="00BC450F">
            <w:pPr>
              <w:jc w:val="both"/>
            </w:pPr>
          </w:p>
        </w:tc>
        <w:tc>
          <w:tcPr>
            <w:tcW w:w="796" w:type="dxa"/>
            <w:tcBorders>
              <w:top w:val="single" w:sz="4" w:space="0" w:color="000000"/>
              <w:left w:val="nil"/>
              <w:bottom w:val="single" w:sz="4" w:space="0" w:color="000000"/>
              <w:right w:val="single" w:sz="4" w:space="0" w:color="000000"/>
            </w:tcBorders>
            <w:shd w:val="clear" w:color="auto" w:fill="8EAADB"/>
          </w:tcPr>
          <w:p w14:paraId="0C4D0819" w14:textId="77777777" w:rsidR="00BC450F" w:rsidRDefault="00BC450F" w:rsidP="00BC450F">
            <w:pPr>
              <w:keepNext/>
              <w:jc w:val="both"/>
            </w:pPr>
          </w:p>
        </w:tc>
      </w:tr>
    </w:tbl>
    <w:p w14:paraId="5EAA85CB" w14:textId="77777777" w:rsidR="00BC450F" w:rsidRPr="00B421C5" w:rsidRDefault="00BC450F" w:rsidP="00B421C5">
      <w:pPr>
        <w:rPr>
          <w:ins w:id="15" w:author="Utente Windows" w:date="2019-04-09T08:19:00Z"/>
          <w:i/>
        </w:rPr>
      </w:pPr>
      <w:r w:rsidRPr="00B421C5">
        <w:rPr>
          <w:i/>
        </w:rPr>
        <w:t xml:space="preserve">Tabella </w:t>
      </w:r>
      <w:r w:rsidRPr="00B421C5">
        <w:rPr>
          <w:i/>
        </w:rPr>
        <w:fldChar w:fldCharType="begin"/>
      </w:r>
      <w:r w:rsidRPr="00B421C5">
        <w:rPr>
          <w:i/>
        </w:rPr>
        <w:instrText xml:space="preserve"> SEQ Tabella \* ARABIC </w:instrText>
      </w:r>
      <w:r w:rsidRPr="00B421C5">
        <w:rPr>
          <w:i/>
        </w:rPr>
        <w:fldChar w:fldCharType="separate"/>
      </w:r>
      <w:r w:rsidRPr="00B421C5">
        <w:rPr>
          <w:i/>
          <w:noProof/>
        </w:rPr>
        <w:t>2</w:t>
      </w:r>
      <w:r w:rsidRPr="00B421C5">
        <w:rPr>
          <w:i/>
          <w:noProof/>
        </w:rPr>
        <w:fldChar w:fldCharType="end"/>
      </w:r>
      <w:r w:rsidRPr="00B421C5">
        <w:rPr>
          <w:i/>
        </w:rPr>
        <w:t>: Tempi di esecuzione degli script e relativo tempo di Overhead (in secondi)</w:t>
      </w:r>
    </w:p>
    <w:p w14:paraId="36D9012E" w14:textId="545106D6" w:rsidR="00BC450F" w:rsidRPr="00DC06D0" w:rsidRDefault="00BC450F" w:rsidP="00DF1820">
      <w:pPr>
        <w:spacing w:line="360" w:lineRule="auto"/>
        <w:ind w:right="139"/>
        <w:jc w:val="both"/>
        <w:rPr>
          <w:rFonts w:ascii="Times New Roman" w:hAnsi="Times New Roman" w:cs="Times New Roman"/>
          <w:sz w:val="24"/>
          <w:szCs w:val="24"/>
        </w:rPr>
      </w:pPr>
      <w:r w:rsidRPr="00DC06D0">
        <w:rPr>
          <w:rFonts w:ascii="Times New Roman" w:hAnsi="Times New Roman" w:cs="Times New Roman"/>
          <w:sz w:val="24"/>
          <w:szCs w:val="24"/>
        </w:rPr>
        <w:t>I risultati riportati in tabella sono espressi in secondi e rappresentano i tempi di esecuzione dello script1, dello script2 e dello script3. Nella cella sottostante i 10 valori in colonna è riportato il valore medio, si può notare con questo esperimento che il valore teorico (</w:t>
      </w:r>
      <m:oMath>
        <m:r>
          <w:rPr>
            <w:rFonts w:ascii="Cambria Math" w:hAnsi="Cambria Math" w:cs="Times New Roman"/>
            <w:sz w:val="24"/>
            <w:szCs w:val="24"/>
          </w:rPr>
          <m:t>tempo esec.  script1+tempo di esec. script2)</m:t>
        </m:r>
      </m:oMath>
      <w:r w:rsidRPr="00DC06D0">
        <w:rPr>
          <w:rFonts w:ascii="Times New Roman" w:hAnsi="Times New Roman" w:cs="Times New Roman"/>
          <w:sz w:val="24"/>
          <w:szCs w:val="24"/>
        </w:rPr>
        <w:t xml:space="preserve">,risulta inferiore al tempo di esecuzione dello script 3 pratico. Questo fenomeno è dovuto probabilmente in parte all’aumento del carico computazionale che richiede a Docker di organizzare il lavoro in maniera differente, in parte all’aggiunta dei comandi di lettura del tempo addizionali a quelli iniziali. </w:t>
      </w:r>
    </w:p>
    <w:p w14:paraId="385BE50C" w14:textId="77777777" w:rsidR="00DF1820" w:rsidRDefault="00DF1820" w:rsidP="009C5618">
      <w:pPr>
        <w:spacing w:line="360" w:lineRule="auto"/>
        <w:ind w:left="-5" w:right="139"/>
        <w:jc w:val="both"/>
        <w:rPr>
          <w:rFonts w:ascii="Times New Roman" w:hAnsi="Times New Roman" w:cs="Times New Roman"/>
          <w:sz w:val="24"/>
          <w:szCs w:val="24"/>
        </w:rPr>
      </w:pPr>
    </w:p>
    <w:p w14:paraId="3E0F066C" w14:textId="7BB88AD2" w:rsidR="00BC450F" w:rsidRPr="009C5618" w:rsidRDefault="00BC450F" w:rsidP="009C5618">
      <w:pPr>
        <w:spacing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lastRenderedPageBreak/>
        <w:t xml:space="preserve">Il tempo così definito di </w:t>
      </w:r>
      <w:r w:rsidR="00DF1820">
        <w:rPr>
          <w:rFonts w:ascii="Times New Roman" w:hAnsi="Times New Roman" w:cs="Times New Roman"/>
          <w:sz w:val="24"/>
          <w:szCs w:val="24"/>
        </w:rPr>
        <w:t>o</w:t>
      </w:r>
      <w:r w:rsidRPr="009C5618">
        <w:rPr>
          <w:rFonts w:ascii="Times New Roman" w:hAnsi="Times New Roman" w:cs="Times New Roman"/>
          <w:sz w:val="24"/>
          <w:szCs w:val="24"/>
        </w:rPr>
        <w:t xml:space="preserve">verhead risulta del 0,974 % maggiore rispetto al tempo teorico, di poco conto per un calcolo di questo tipo ma che può diventare critico per applicazioni di diversa natura in cui le latenze sono un fattore da tener sotto rigido controllo. Una soluzione a questo problema potrebbe essere l’ottimizzazione del codice e del container stesso. </w:t>
      </w:r>
    </w:p>
    <w:p w14:paraId="6176265D" w14:textId="77777777" w:rsidR="00BC450F" w:rsidRDefault="00BC450F" w:rsidP="00BC450F">
      <w:pPr>
        <w:pStyle w:val="Titolo2"/>
        <w:ind w:left="-5"/>
        <w:jc w:val="both"/>
      </w:pPr>
    </w:p>
    <w:p w14:paraId="0CAAA26B" w14:textId="77777777" w:rsidR="00BC450F" w:rsidRPr="009C5618" w:rsidRDefault="00BC450F" w:rsidP="009C5618">
      <w:pPr>
        <w:pStyle w:val="Titolo3"/>
        <w:rPr>
          <w:rFonts w:ascii="Times New Roman" w:hAnsi="Times New Roman" w:cs="Times New Roman"/>
          <w:color w:val="auto"/>
        </w:rPr>
      </w:pPr>
      <w:bookmarkStart w:id="16" w:name="_Toc5982615"/>
      <w:r w:rsidRPr="009C5618">
        <w:rPr>
          <w:rFonts w:ascii="Times New Roman" w:hAnsi="Times New Roman" w:cs="Times New Roman"/>
          <w:color w:val="auto"/>
        </w:rPr>
        <w:t>2.2.2 Secondo Test</w:t>
      </w:r>
      <w:bookmarkEnd w:id="16"/>
      <w:r w:rsidRPr="009C5618">
        <w:rPr>
          <w:rFonts w:ascii="Times New Roman" w:hAnsi="Times New Roman" w:cs="Times New Roman"/>
          <w:color w:val="auto"/>
        </w:rPr>
        <w:t xml:space="preserve"> </w:t>
      </w:r>
    </w:p>
    <w:p w14:paraId="0925942D" w14:textId="77777777" w:rsidR="00BC450F" w:rsidRDefault="00BC450F" w:rsidP="00BC450F">
      <w:pPr>
        <w:spacing w:after="0"/>
        <w:jc w:val="both"/>
      </w:pPr>
      <w:r>
        <w:rPr>
          <w:sz w:val="30"/>
        </w:rPr>
        <w:t xml:space="preserve"> </w:t>
      </w:r>
    </w:p>
    <w:p w14:paraId="01B249C2" w14:textId="77777777" w:rsidR="00BC450F" w:rsidRPr="009C5618" w:rsidRDefault="00BC450F" w:rsidP="009C5618">
      <w:pPr>
        <w:spacing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t xml:space="preserve">Il secondo test prende in considerazione invece una delle caratteristiche che hanno permesso ai software container di espandersi così rapidamente, la scalabilità.  Per scalabilità si intende la capacità di un sistema di aumentare o diminuire in scala a seconda delle necessità, con i container e in </w:t>
      </w:r>
      <w:proofErr w:type="spellStart"/>
      <w:r w:rsidRPr="009C5618">
        <w:rPr>
          <w:rFonts w:ascii="Times New Roman" w:hAnsi="Times New Roman" w:cs="Times New Roman"/>
          <w:sz w:val="24"/>
          <w:szCs w:val="24"/>
        </w:rPr>
        <w:t>docker</w:t>
      </w:r>
      <w:proofErr w:type="spellEnd"/>
      <w:r w:rsidRPr="009C5618">
        <w:rPr>
          <w:rFonts w:ascii="Times New Roman" w:hAnsi="Times New Roman" w:cs="Times New Roman"/>
          <w:sz w:val="24"/>
          <w:szCs w:val="24"/>
        </w:rPr>
        <w:t xml:space="preserve"> questo processo è reso davvero semplice grazie allo strumento </w:t>
      </w:r>
      <w:proofErr w:type="spellStart"/>
      <w:r w:rsidRPr="009C5618">
        <w:rPr>
          <w:rFonts w:ascii="Times New Roman" w:hAnsi="Times New Roman" w:cs="Times New Roman"/>
          <w:sz w:val="24"/>
          <w:szCs w:val="24"/>
        </w:rPr>
        <w:t>docker</w:t>
      </w:r>
      <w:proofErr w:type="spellEnd"/>
      <w:r w:rsidRPr="009C5618">
        <w:rPr>
          <w:rFonts w:ascii="Times New Roman" w:hAnsi="Times New Roman" w:cs="Times New Roman"/>
          <w:sz w:val="24"/>
          <w:szCs w:val="24"/>
        </w:rPr>
        <w:t xml:space="preserve">-compose.  </w:t>
      </w:r>
    </w:p>
    <w:p w14:paraId="2FC44EED" w14:textId="1A3777C2" w:rsidR="00BC450F" w:rsidRPr="009C5618" w:rsidRDefault="00BC450F" w:rsidP="009C5618">
      <w:pPr>
        <w:spacing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t xml:space="preserve">Docker compose è </w:t>
      </w:r>
      <w:r w:rsidR="00DF1820">
        <w:rPr>
          <w:rFonts w:ascii="Times New Roman" w:hAnsi="Times New Roman" w:cs="Times New Roman"/>
          <w:sz w:val="24"/>
          <w:szCs w:val="24"/>
        </w:rPr>
        <w:t xml:space="preserve">uno strumento </w:t>
      </w:r>
      <w:r w:rsidRPr="009C5618">
        <w:rPr>
          <w:rFonts w:ascii="Times New Roman" w:hAnsi="Times New Roman" w:cs="Times New Roman"/>
          <w:sz w:val="24"/>
          <w:szCs w:val="24"/>
        </w:rPr>
        <w:t>utile ogni qual volta si debba far girare un applicativo che richiede l’utilizzo di più container, nel nostro caso si andrà soltanto a riprodurre lo stesso container più volte per osservare la variazione prestazionale della nostra macchina. Per il test si utilizzerà lo script3 ma, per semplificare l’analisi</w:t>
      </w:r>
      <w:r w:rsidR="00DF1820">
        <w:rPr>
          <w:rFonts w:ascii="Times New Roman" w:hAnsi="Times New Roman" w:cs="Times New Roman"/>
          <w:sz w:val="24"/>
          <w:szCs w:val="24"/>
        </w:rPr>
        <w:t>,</w:t>
      </w:r>
      <w:r w:rsidRPr="009C5618">
        <w:rPr>
          <w:rFonts w:ascii="Times New Roman" w:hAnsi="Times New Roman" w:cs="Times New Roman"/>
          <w:sz w:val="24"/>
          <w:szCs w:val="24"/>
        </w:rPr>
        <w:t xml:space="preserve"> è stato approntato un altro script, in questo caso un file di tipo batch (script.bat), che permette di impostare il numero di scale, cioè il numero di container che si desidera far girare contemporaneamente per ogni prova.  </w:t>
      </w:r>
    </w:p>
    <w:p w14:paraId="19149D77" w14:textId="77777777" w:rsidR="00BC450F" w:rsidRDefault="00BC450F" w:rsidP="00BC450F">
      <w:pPr>
        <w:keepNext/>
        <w:spacing w:after="60"/>
        <w:ind w:left="-2" w:right="80"/>
        <w:jc w:val="both"/>
      </w:pPr>
      <w:r>
        <w:rPr>
          <w:noProof/>
          <w:lang w:eastAsia="it-IT"/>
        </w:rPr>
        <w:drawing>
          <wp:inline distT="0" distB="0" distL="0" distR="0" wp14:anchorId="5BBFDD1E" wp14:editId="6A92A602">
            <wp:extent cx="5224272" cy="2221992"/>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36"/>
                    <a:stretch>
                      <a:fillRect/>
                    </a:stretch>
                  </pic:blipFill>
                  <pic:spPr>
                    <a:xfrm>
                      <a:off x="0" y="0"/>
                      <a:ext cx="5224272" cy="2221992"/>
                    </a:xfrm>
                    <a:prstGeom prst="rect">
                      <a:avLst/>
                    </a:prstGeom>
                  </pic:spPr>
                </pic:pic>
              </a:graphicData>
            </a:graphic>
          </wp:inline>
        </w:drawing>
      </w:r>
    </w:p>
    <w:p w14:paraId="46E98DA9" w14:textId="41D015F9" w:rsidR="00BC450F" w:rsidRPr="00DF1820" w:rsidRDefault="00BC450F" w:rsidP="00B421C5">
      <w:pPr>
        <w:rPr>
          <w:rFonts w:ascii="Times New Roman" w:hAnsi="Times New Roman" w:cs="Times New Roman"/>
          <w:i/>
        </w:rPr>
      </w:pPr>
      <w:r w:rsidRPr="00DF1820">
        <w:rPr>
          <w:rFonts w:ascii="Times New Roman" w:hAnsi="Times New Roman" w:cs="Times New Roman"/>
          <w:i/>
        </w:rPr>
        <w:t xml:space="preserve">Figura </w:t>
      </w:r>
      <w:r w:rsidR="00523A3B" w:rsidRPr="00DF1820">
        <w:rPr>
          <w:rFonts w:ascii="Times New Roman" w:hAnsi="Times New Roman" w:cs="Times New Roman"/>
          <w:i/>
        </w:rPr>
        <w:fldChar w:fldCharType="begin"/>
      </w:r>
      <w:r w:rsidR="00523A3B" w:rsidRPr="00DF1820">
        <w:rPr>
          <w:rFonts w:ascii="Times New Roman" w:hAnsi="Times New Roman" w:cs="Times New Roman"/>
          <w:i/>
        </w:rPr>
        <w:instrText xml:space="preserve"> SEQ Figura \* ARABIC </w:instrText>
      </w:r>
      <w:r w:rsidR="00523A3B" w:rsidRPr="00DF1820">
        <w:rPr>
          <w:rFonts w:ascii="Times New Roman" w:hAnsi="Times New Roman" w:cs="Times New Roman"/>
          <w:i/>
        </w:rPr>
        <w:fldChar w:fldCharType="separate"/>
      </w:r>
      <w:r w:rsidR="004D69F1">
        <w:rPr>
          <w:rFonts w:ascii="Times New Roman" w:hAnsi="Times New Roman" w:cs="Times New Roman"/>
          <w:i/>
          <w:noProof/>
        </w:rPr>
        <w:t>16</w:t>
      </w:r>
      <w:r w:rsidR="00523A3B" w:rsidRPr="00DF1820">
        <w:rPr>
          <w:rFonts w:ascii="Times New Roman" w:hAnsi="Times New Roman" w:cs="Times New Roman"/>
          <w:i/>
        </w:rPr>
        <w:fldChar w:fldCharType="end"/>
      </w:r>
      <w:r w:rsidRPr="00DF1820">
        <w:rPr>
          <w:rFonts w:ascii="Times New Roman" w:hAnsi="Times New Roman" w:cs="Times New Roman"/>
          <w:i/>
        </w:rPr>
        <w:t>: script.bat</w:t>
      </w:r>
    </w:p>
    <w:p w14:paraId="08EC656A" w14:textId="77777777" w:rsidR="00BC450F" w:rsidRDefault="00BC450F" w:rsidP="00BC450F">
      <w:pPr>
        <w:spacing w:after="60"/>
        <w:ind w:left="-2" w:right="80"/>
        <w:jc w:val="both"/>
      </w:pPr>
      <w:r>
        <w:t xml:space="preserve"> </w:t>
      </w:r>
    </w:p>
    <w:p w14:paraId="6FFB3EE4" w14:textId="40A3B055" w:rsidR="00BC450F" w:rsidRPr="009C5618" w:rsidRDefault="00BC450F" w:rsidP="009C5618">
      <w:pPr>
        <w:spacing w:line="360" w:lineRule="auto"/>
        <w:ind w:right="139"/>
        <w:jc w:val="both"/>
        <w:rPr>
          <w:rFonts w:ascii="Times New Roman" w:hAnsi="Times New Roman" w:cs="Times New Roman"/>
          <w:sz w:val="24"/>
          <w:szCs w:val="24"/>
        </w:rPr>
      </w:pPr>
      <w:r w:rsidRPr="009C5618">
        <w:rPr>
          <w:rFonts w:ascii="Times New Roman" w:hAnsi="Times New Roman" w:cs="Times New Roman"/>
          <w:sz w:val="24"/>
          <w:szCs w:val="24"/>
        </w:rPr>
        <w:lastRenderedPageBreak/>
        <w:t xml:space="preserve">Il comando </w:t>
      </w:r>
      <w:proofErr w:type="spellStart"/>
      <w:r w:rsidRPr="009C5618">
        <w:rPr>
          <w:rFonts w:ascii="Times New Roman" w:hAnsi="Times New Roman" w:cs="Times New Roman"/>
          <w:color w:val="FFFFFF"/>
          <w:sz w:val="24"/>
          <w:szCs w:val="24"/>
          <w:shd w:val="clear" w:color="auto" w:fill="0000FF"/>
        </w:rPr>
        <w:t>docker</w:t>
      </w:r>
      <w:proofErr w:type="spellEnd"/>
      <w:r w:rsidRPr="009C5618">
        <w:rPr>
          <w:rFonts w:ascii="Times New Roman" w:hAnsi="Times New Roman" w:cs="Times New Roman"/>
          <w:color w:val="FFFFFF"/>
          <w:sz w:val="24"/>
          <w:szCs w:val="24"/>
          <w:shd w:val="clear" w:color="auto" w:fill="0000FF"/>
        </w:rPr>
        <w:t>-compose up –scale script3 = N</w:t>
      </w:r>
      <w:r w:rsidRPr="009C5618">
        <w:rPr>
          <w:rFonts w:ascii="Times New Roman" w:hAnsi="Times New Roman" w:cs="Times New Roman"/>
          <w:color w:val="FFFFFF"/>
          <w:sz w:val="24"/>
          <w:szCs w:val="24"/>
        </w:rPr>
        <w:t xml:space="preserve"> </w:t>
      </w:r>
      <w:r w:rsidRPr="009C5618">
        <w:rPr>
          <w:rFonts w:ascii="Times New Roman" w:hAnsi="Times New Roman" w:cs="Times New Roman"/>
          <w:sz w:val="24"/>
          <w:szCs w:val="24"/>
        </w:rPr>
        <w:t>con N numero di container, andrebbe lanciato ogni volta da riga di comando, mentre con questo batch file è più semplice ripetere la prova</w:t>
      </w:r>
      <w:r w:rsidR="001F56DE">
        <w:rPr>
          <w:rFonts w:ascii="Times New Roman" w:hAnsi="Times New Roman" w:cs="Times New Roman"/>
          <w:sz w:val="24"/>
          <w:szCs w:val="24"/>
        </w:rPr>
        <w:t xml:space="preserve"> ed è più semplice tener traccia di tempi d’esecuzione.</w:t>
      </w:r>
    </w:p>
    <w:p w14:paraId="14A89130" w14:textId="77777777" w:rsidR="00BC450F" w:rsidRDefault="00BC450F" w:rsidP="00BC450F">
      <w:pPr>
        <w:spacing w:after="0"/>
        <w:jc w:val="both"/>
      </w:pPr>
      <w:r>
        <w:t xml:space="preserve"> </w:t>
      </w:r>
    </w:p>
    <w:p w14:paraId="21D6A8B2" w14:textId="77777777" w:rsidR="00BC450F" w:rsidRPr="009C5618" w:rsidRDefault="00BC450F" w:rsidP="009C5618">
      <w:pPr>
        <w:spacing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t xml:space="preserve">Per andare avanti nella trattazione del test occorre però considerare come lavora </w:t>
      </w:r>
      <w:proofErr w:type="spellStart"/>
      <w:r w:rsidRPr="009C5618">
        <w:rPr>
          <w:rFonts w:ascii="Times New Roman" w:hAnsi="Times New Roman" w:cs="Times New Roman"/>
          <w:sz w:val="24"/>
          <w:szCs w:val="24"/>
        </w:rPr>
        <w:t>docker</w:t>
      </w:r>
      <w:proofErr w:type="spellEnd"/>
      <w:r w:rsidRPr="009C5618">
        <w:rPr>
          <w:rFonts w:ascii="Times New Roman" w:hAnsi="Times New Roman" w:cs="Times New Roman"/>
          <w:sz w:val="24"/>
          <w:szCs w:val="24"/>
        </w:rPr>
        <w:t xml:space="preserve">-compose.  </w:t>
      </w:r>
    </w:p>
    <w:p w14:paraId="343A9E5D" w14:textId="012EE2B5" w:rsidR="00BC450F" w:rsidRDefault="00BC450F" w:rsidP="00B421C5">
      <w:pPr>
        <w:keepNext/>
        <w:spacing w:after="220"/>
        <w:ind w:left="-2" w:right="80"/>
        <w:jc w:val="both"/>
      </w:pPr>
      <w:r>
        <w:rPr>
          <w:noProof/>
          <w:lang w:eastAsia="it-IT"/>
        </w:rPr>
        <w:drawing>
          <wp:inline distT="0" distB="0" distL="0" distR="0" wp14:anchorId="16F779F7" wp14:editId="2F0EA70A">
            <wp:extent cx="5224272" cy="4191000"/>
            <wp:effectExtent l="0" t="0" r="0" b="0"/>
            <wp:docPr id="974" name="Picture 974"/>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37"/>
                    <a:stretch>
                      <a:fillRect/>
                    </a:stretch>
                  </pic:blipFill>
                  <pic:spPr>
                    <a:xfrm>
                      <a:off x="0" y="0"/>
                      <a:ext cx="5224272" cy="4191000"/>
                    </a:xfrm>
                    <a:prstGeom prst="rect">
                      <a:avLst/>
                    </a:prstGeom>
                  </pic:spPr>
                </pic:pic>
              </a:graphicData>
            </a:graphic>
          </wp:inline>
        </w:drawing>
      </w:r>
      <w:r w:rsidRPr="001F56DE">
        <w:rPr>
          <w:rFonts w:ascii="Times New Roman" w:hAnsi="Times New Roman" w:cs="Times New Roman"/>
          <w:i/>
        </w:rPr>
        <w:t xml:space="preserve">Figura </w:t>
      </w:r>
      <w:r w:rsidR="00523A3B" w:rsidRPr="001F56DE">
        <w:rPr>
          <w:rFonts w:ascii="Times New Roman" w:hAnsi="Times New Roman" w:cs="Times New Roman"/>
          <w:i/>
        </w:rPr>
        <w:fldChar w:fldCharType="begin"/>
      </w:r>
      <w:r w:rsidR="00523A3B" w:rsidRPr="001F56DE">
        <w:rPr>
          <w:rFonts w:ascii="Times New Roman" w:hAnsi="Times New Roman" w:cs="Times New Roman"/>
          <w:i/>
        </w:rPr>
        <w:instrText xml:space="preserve"> SEQ Figura \* ARABIC </w:instrText>
      </w:r>
      <w:r w:rsidR="00523A3B" w:rsidRPr="001F56DE">
        <w:rPr>
          <w:rFonts w:ascii="Times New Roman" w:hAnsi="Times New Roman" w:cs="Times New Roman"/>
          <w:i/>
        </w:rPr>
        <w:fldChar w:fldCharType="separate"/>
      </w:r>
      <w:r w:rsidR="004D69F1">
        <w:rPr>
          <w:rFonts w:ascii="Times New Roman" w:hAnsi="Times New Roman" w:cs="Times New Roman"/>
          <w:i/>
          <w:noProof/>
        </w:rPr>
        <w:t>17</w:t>
      </w:r>
      <w:r w:rsidR="00523A3B" w:rsidRPr="001F56DE">
        <w:rPr>
          <w:rFonts w:ascii="Times New Roman" w:hAnsi="Times New Roman" w:cs="Times New Roman"/>
          <w:i/>
        </w:rPr>
        <w:fldChar w:fldCharType="end"/>
      </w:r>
      <w:r w:rsidRPr="001F56DE">
        <w:rPr>
          <w:rFonts w:ascii="Times New Roman" w:hAnsi="Times New Roman" w:cs="Times New Roman"/>
          <w:i/>
        </w:rPr>
        <w:t xml:space="preserve">: Docker Compose con scale=3, si osserva la fase di </w:t>
      </w:r>
      <w:proofErr w:type="spellStart"/>
      <w:r w:rsidRPr="001F56DE">
        <w:rPr>
          <w:rFonts w:ascii="Times New Roman" w:hAnsi="Times New Roman" w:cs="Times New Roman"/>
          <w:i/>
        </w:rPr>
        <w:t>creating</w:t>
      </w:r>
      <w:proofErr w:type="spellEnd"/>
      <w:r w:rsidRPr="001F56DE">
        <w:rPr>
          <w:rFonts w:ascii="Times New Roman" w:hAnsi="Times New Roman" w:cs="Times New Roman"/>
          <w:i/>
        </w:rPr>
        <w:t xml:space="preserve"> dei container.</w:t>
      </w:r>
    </w:p>
    <w:p w14:paraId="47DA22D0" w14:textId="77777777" w:rsidR="00BC450F" w:rsidRDefault="00BC450F" w:rsidP="00BC450F">
      <w:pPr>
        <w:spacing w:after="220"/>
        <w:ind w:left="-2" w:right="80"/>
        <w:jc w:val="both"/>
      </w:pPr>
      <w:r>
        <w:t xml:space="preserve"> </w:t>
      </w:r>
    </w:p>
    <w:p w14:paraId="167654EA" w14:textId="60BABE7C" w:rsidR="00BC450F" w:rsidRPr="009C5618" w:rsidRDefault="00BC450F" w:rsidP="009C5618">
      <w:pPr>
        <w:spacing w:after="161"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t xml:space="preserve">Nell’immagine riportata sopra riferita al caso di 3 container identici che girano contemporaneamente, si osserva una prima latenza dovuta alla creazione e lancio dei container. Al termine di questa fase vengono restituiti i valori richiesti dallo script3 per i tre container. In particolare vengono restituiti il numero delle volte in cui si ripete la parola “Dio” nel testo bibbia.txt, il numero delle volte in cui si ripete la parola “bene” e il numero delle volte in cui si ripete la parola “meglio” nel testo Baden.txt, il tempo di esecuzione dello script2, il tempo di esecuzione dello script1 e </w:t>
      </w:r>
      <w:r w:rsidRPr="009C5618">
        <w:rPr>
          <w:rFonts w:ascii="Times New Roman" w:hAnsi="Times New Roman" w:cs="Times New Roman"/>
          <w:sz w:val="24"/>
          <w:szCs w:val="24"/>
        </w:rPr>
        <w:lastRenderedPageBreak/>
        <w:t>il tempo di esecuzione totale dei due script. Gi</w:t>
      </w:r>
      <w:r w:rsidR="00165C83">
        <w:rPr>
          <w:rFonts w:ascii="Times New Roman" w:hAnsi="Times New Roman" w:cs="Times New Roman"/>
          <w:sz w:val="24"/>
          <w:szCs w:val="24"/>
        </w:rPr>
        <w:t>à</w:t>
      </w:r>
      <w:r w:rsidRPr="009C5618">
        <w:rPr>
          <w:rFonts w:ascii="Times New Roman" w:hAnsi="Times New Roman" w:cs="Times New Roman"/>
          <w:sz w:val="24"/>
          <w:szCs w:val="24"/>
        </w:rPr>
        <w:t xml:space="preserve"> da una prima analisi qualitativa, si può vedere che i tempi dei singoli processi sono in parte aumentati, ma più interessante è l’ultimo valore, quello di </w:t>
      </w:r>
      <w:proofErr w:type="spellStart"/>
      <w:r w:rsidRPr="009C5618">
        <w:rPr>
          <w:rFonts w:ascii="Times New Roman" w:hAnsi="Times New Roman" w:cs="Times New Roman"/>
          <w:sz w:val="24"/>
          <w:szCs w:val="24"/>
        </w:rPr>
        <w:t>Elapsed</w:t>
      </w:r>
      <w:proofErr w:type="spellEnd"/>
      <w:r w:rsidRPr="009C5618">
        <w:rPr>
          <w:rFonts w:ascii="Times New Roman" w:hAnsi="Times New Roman" w:cs="Times New Roman"/>
          <w:sz w:val="24"/>
          <w:szCs w:val="24"/>
        </w:rPr>
        <w:t xml:space="preserve">, che indica il tempo di esecuzione dello script.bat che include tutti i tempi necessari a </w:t>
      </w:r>
      <w:proofErr w:type="spellStart"/>
      <w:r w:rsidRPr="009C5618">
        <w:rPr>
          <w:rFonts w:ascii="Times New Roman" w:hAnsi="Times New Roman" w:cs="Times New Roman"/>
          <w:sz w:val="24"/>
          <w:szCs w:val="24"/>
        </w:rPr>
        <w:t>docker</w:t>
      </w:r>
      <w:proofErr w:type="spellEnd"/>
      <w:r w:rsidRPr="009C5618">
        <w:rPr>
          <w:rFonts w:ascii="Times New Roman" w:hAnsi="Times New Roman" w:cs="Times New Roman"/>
          <w:sz w:val="24"/>
          <w:szCs w:val="24"/>
        </w:rPr>
        <w:t xml:space="preserve">-compose per creare/lanciare i container e chiudersi. Quindi la semplice differenza della media dei tempi di esecuzione dello script3 nei container meno la media dei tempi di esecuzione dello script.bat restituisce proprio il valore dei “tempi di processo” di </w:t>
      </w:r>
      <w:proofErr w:type="spellStart"/>
      <w:r w:rsidRPr="009C5618">
        <w:rPr>
          <w:rFonts w:ascii="Times New Roman" w:hAnsi="Times New Roman" w:cs="Times New Roman"/>
          <w:sz w:val="24"/>
          <w:szCs w:val="24"/>
        </w:rPr>
        <w:t>docker</w:t>
      </w:r>
      <w:proofErr w:type="spellEnd"/>
      <w:r w:rsidRPr="009C5618">
        <w:rPr>
          <w:rFonts w:ascii="Times New Roman" w:hAnsi="Times New Roman" w:cs="Times New Roman"/>
          <w:sz w:val="24"/>
          <w:szCs w:val="24"/>
        </w:rPr>
        <w:t xml:space="preserve">-compose. </w:t>
      </w:r>
    </w:p>
    <w:p w14:paraId="54A45632" w14:textId="77777777" w:rsidR="00BC450F" w:rsidRPr="009C5618" w:rsidRDefault="00BC450F" w:rsidP="009C5618">
      <w:pPr>
        <w:spacing w:line="360" w:lineRule="auto"/>
        <w:ind w:left="-5" w:right="139"/>
        <w:jc w:val="both"/>
        <w:rPr>
          <w:rFonts w:ascii="Times New Roman" w:hAnsi="Times New Roman" w:cs="Times New Roman"/>
          <w:sz w:val="24"/>
          <w:szCs w:val="24"/>
        </w:rPr>
      </w:pPr>
      <w:r w:rsidRPr="009C5618">
        <w:rPr>
          <w:rFonts w:ascii="Times New Roman" w:hAnsi="Times New Roman" w:cs="Times New Roman"/>
          <w:sz w:val="24"/>
          <w:szCs w:val="24"/>
        </w:rPr>
        <w:t xml:space="preserve">Lanciando nuovamente lo stesso comando senza modificare il numero di scale si osserva che non sarà più presente la fase di </w:t>
      </w:r>
      <w:proofErr w:type="spellStart"/>
      <w:r w:rsidRPr="009C5618">
        <w:rPr>
          <w:rFonts w:ascii="Times New Roman" w:hAnsi="Times New Roman" w:cs="Times New Roman"/>
          <w:sz w:val="24"/>
          <w:szCs w:val="24"/>
        </w:rPr>
        <w:t>creating</w:t>
      </w:r>
      <w:proofErr w:type="spellEnd"/>
      <w:r w:rsidRPr="009C5618">
        <w:rPr>
          <w:rFonts w:ascii="Times New Roman" w:hAnsi="Times New Roman" w:cs="Times New Roman"/>
          <w:sz w:val="24"/>
          <w:szCs w:val="24"/>
        </w:rPr>
        <w:t xml:space="preserve"> ma questa verrà sostituita con una fase di </w:t>
      </w:r>
      <w:proofErr w:type="spellStart"/>
      <w:r w:rsidRPr="009C5618">
        <w:rPr>
          <w:rFonts w:ascii="Times New Roman" w:hAnsi="Times New Roman" w:cs="Times New Roman"/>
          <w:sz w:val="24"/>
          <w:szCs w:val="24"/>
        </w:rPr>
        <w:t>starting</w:t>
      </w:r>
      <w:proofErr w:type="spellEnd"/>
      <w:r w:rsidRPr="009C5618">
        <w:rPr>
          <w:rFonts w:ascii="Times New Roman" w:hAnsi="Times New Roman" w:cs="Times New Roman"/>
          <w:sz w:val="24"/>
          <w:szCs w:val="24"/>
        </w:rPr>
        <w:t xml:space="preserve"> dei container creati nella prima fase.</w:t>
      </w:r>
    </w:p>
    <w:p w14:paraId="692EB439" w14:textId="6FF64A50" w:rsidR="00BC450F" w:rsidRDefault="00BC450F" w:rsidP="009C5618">
      <w:pPr>
        <w:keepNext/>
        <w:spacing w:after="221"/>
        <w:ind w:left="-2" w:right="80"/>
        <w:jc w:val="both"/>
      </w:pPr>
      <w:r>
        <w:rPr>
          <w:noProof/>
          <w:lang w:eastAsia="it-IT"/>
        </w:rPr>
        <w:drawing>
          <wp:inline distT="0" distB="0" distL="0" distR="0" wp14:anchorId="602AE7D9" wp14:editId="690D5907">
            <wp:extent cx="5224272" cy="4285489"/>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8"/>
                    <a:stretch>
                      <a:fillRect/>
                    </a:stretch>
                  </pic:blipFill>
                  <pic:spPr>
                    <a:xfrm>
                      <a:off x="0" y="0"/>
                      <a:ext cx="5224272" cy="4285489"/>
                    </a:xfrm>
                    <a:prstGeom prst="rect">
                      <a:avLst/>
                    </a:prstGeom>
                  </pic:spPr>
                </pic:pic>
              </a:graphicData>
            </a:graphic>
          </wp:inline>
        </w:drawing>
      </w:r>
      <w:r w:rsidRPr="009C5618">
        <w:rPr>
          <w:i/>
        </w:rPr>
        <w:t xml:space="preserve">Figura </w:t>
      </w:r>
      <w:r w:rsidR="00523A3B">
        <w:rPr>
          <w:i/>
        </w:rPr>
        <w:fldChar w:fldCharType="begin"/>
      </w:r>
      <w:r w:rsidR="00523A3B">
        <w:rPr>
          <w:i/>
        </w:rPr>
        <w:instrText xml:space="preserve"> SEQ Figura \* ARABIC </w:instrText>
      </w:r>
      <w:r w:rsidR="00523A3B">
        <w:rPr>
          <w:i/>
        </w:rPr>
        <w:fldChar w:fldCharType="separate"/>
      </w:r>
      <w:r w:rsidR="004D69F1">
        <w:rPr>
          <w:i/>
          <w:noProof/>
        </w:rPr>
        <w:t>18</w:t>
      </w:r>
      <w:r w:rsidR="00523A3B">
        <w:rPr>
          <w:i/>
        </w:rPr>
        <w:fldChar w:fldCharType="end"/>
      </w:r>
      <w:r w:rsidRPr="009C5618">
        <w:rPr>
          <w:i/>
        </w:rPr>
        <w:t xml:space="preserve">: La fase di </w:t>
      </w:r>
      <w:proofErr w:type="spellStart"/>
      <w:r w:rsidRPr="009C5618">
        <w:rPr>
          <w:i/>
        </w:rPr>
        <w:t>Creating</w:t>
      </w:r>
      <w:proofErr w:type="spellEnd"/>
      <w:r w:rsidRPr="009C5618">
        <w:rPr>
          <w:i/>
        </w:rPr>
        <w:t xml:space="preserve"> in </w:t>
      </w:r>
      <w:proofErr w:type="spellStart"/>
      <w:r w:rsidRPr="009C5618">
        <w:rPr>
          <w:i/>
        </w:rPr>
        <w:t>docker</w:t>
      </w:r>
      <w:proofErr w:type="spellEnd"/>
      <w:r w:rsidRPr="009C5618">
        <w:rPr>
          <w:i/>
        </w:rPr>
        <w:t xml:space="preserve"> compose è sostituita dalla fase di </w:t>
      </w:r>
      <w:proofErr w:type="spellStart"/>
      <w:r w:rsidR="009C5618" w:rsidRPr="009C5618">
        <w:rPr>
          <w:i/>
        </w:rPr>
        <w:t>S</w:t>
      </w:r>
      <w:r w:rsidRPr="009C5618">
        <w:rPr>
          <w:i/>
        </w:rPr>
        <w:t>tarting</w:t>
      </w:r>
      <w:proofErr w:type="spellEnd"/>
    </w:p>
    <w:p w14:paraId="7E175474" w14:textId="3EADC4F0" w:rsidR="00BC450F" w:rsidRPr="009C5618" w:rsidRDefault="00BC450F" w:rsidP="001F56DE">
      <w:pPr>
        <w:spacing w:after="221" w:line="360" w:lineRule="auto"/>
        <w:ind w:left="-2" w:right="80"/>
        <w:jc w:val="both"/>
      </w:pPr>
      <w:r>
        <w:t xml:space="preserve"> </w:t>
      </w:r>
      <w:r w:rsidRPr="009C5618">
        <w:rPr>
          <w:rFonts w:ascii="Times New Roman" w:hAnsi="Times New Roman" w:cs="Times New Roman"/>
          <w:sz w:val="24"/>
          <w:szCs w:val="24"/>
        </w:rPr>
        <w:t>Si può notare anche in questo caso una diminuzione dei tempi “</w:t>
      </w:r>
      <w:proofErr w:type="spellStart"/>
      <w:r w:rsidRPr="009C5618">
        <w:rPr>
          <w:rFonts w:ascii="Times New Roman" w:hAnsi="Times New Roman" w:cs="Times New Roman"/>
          <w:sz w:val="24"/>
          <w:szCs w:val="24"/>
        </w:rPr>
        <w:t>elapsed</w:t>
      </w:r>
      <w:proofErr w:type="spellEnd"/>
      <w:r w:rsidRPr="009C5618">
        <w:rPr>
          <w:rFonts w:ascii="Times New Roman" w:hAnsi="Times New Roman" w:cs="Times New Roman"/>
          <w:sz w:val="24"/>
          <w:szCs w:val="24"/>
        </w:rPr>
        <w:t xml:space="preserve">” data dall’assenza della fase di </w:t>
      </w:r>
      <w:proofErr w:type="spellStart"/>
      <w:r w:rsidRPr="009C5618">
        <w:rPr>
          <w:rFonts w:ascii="Times New Roman" w:hAnsi="Times New Roman" w:cs="Times New Roman"/>
          <w:sz w:val="24"/>
          <w:szCs w:val="24"/>
        </w:rPr>
        <w:t>creating</w:t>
      </w:r>
      <w:proofErr w:type="spellEnd"/>
      <w:r w:rsidRPr="009C5618">
        <w:rPr>
          <w:rFonts w:ascii="Times New Roman" w:hAnsi="Times New Roman" w:cs="Times New Roman"/>
          <w:sz w:val="24"/>
          <w:szCs w:val="24"/>
        </w:rPr>
        <w:t xml:space="preserve"> dei </w:t>
      </w:r>
      <w:r w:rsidR="00AA73E0">
        <w:rPr>
          <w:rFonts w:ascii="Times New Roman" w:hAnsi="Times New Roman" w:cs="Times New Roman"/>
          <w:sz w:val="24"/>
          <w:szCs w:val="24"/>
        </w:rPr>
        <w:t xml:space="preserve">container, </w:t>
      </w:r>
      <w:proofErr w:type="spellStart"/>
      <w:r w:rsidR="00AA73E0">
        <w:rPr>
          <w:rFonts w:ascii="Times New Roman" w:hAnsi="Times New Roman" w:cs="Times New Roman"/>
          <w:sz w:val="24"/>
          <w:szCs w:val="24"/>
        </w:rPr>
        <w:t>docker</w:t>
      </w:r>
      <w:proofErr w:type="spellEnd"/>
      <w:r w:rsidR="00AA73E0">
        <w:rPr>
          <w:rFonts w:ascii="Times New Roman" w:hAnsi="Times New Roman" w:cs="Times New Roman"/>
          <w:sz w:val="24"/>
          <w:szCs w:val="24"/>
        </w:rPr>
        <w:t xml:space="preserve"> compose se già</w:t>
      </w:r>
      <w:r w:rsidRPr="009C5618">
        <w:rPr>
          <w:rFonts w:ascii="Times New Roman" w:hAnsi="Times New Roman" w:cs="Times New Roman"/>
          <w:sz w:val="24"/>
          <w:szCs w:val="24"/>
        </w:rPr>
        <w:t xml:space="preserve"> ha creato i container nel suo primo </w:t>
      </w:r>
      <w:proofErr w:type="spellStart"/>
      <w:r w:rsidRPr="009C5618">
        <w:rPr>
          <w:rFonts w:ascii="Times New Roman" w:hAnsi="Times New Roman" w:cs="Times New Roman"/>
          <w:sz w:val="24"/>
          <w:szCs w:val="24"/>
        </w:rPr>
        <w:t>run</w:t>
      </w:r>
      <w:proofErr w:type="spellEnd"/>
      <w:r w:rsidRPr="009C5618">
        <w:rPr>
          <w:rFonts w:ascii="Times New Roman" w:hAnsi="Times New Roman" w:cs="Times New Roman"/>
          <w:sz w:val="24"/>
          <w:szCs w:val="24"/>
        </w:rPr>
        <w:t xml:space="preserve">, li tiene dormienti finché non vengono richiamati da una </w:t>
      </w:r>
      <w:r w:rsidRPr="009C5618">
        <w:rPr>
          <w:rFonts w:ascii="Times New Roman" w:hAnsi="Times New Roman" w:cs="Times New Roman"/>
          <w:sz w:val="24"/>
          <w:szCs w:val="24"/>
        </w:rPr>
        <w:lastRenderedPageBreak/>
        <w:t xml:space="preserve">particolare funzione, si vede infatti che non saranno creati ma solamente eseguiti, e si leggerà </w:t>
      </w:r>
      <w:proofErr w:type="spellStart"/>
      <w:r w:rsidRPr="009C5618">
        <w:rPr>
          <w:rFonts w:ascii="Times New Roman" w:hAnsi="Times New Roman" w:cs="Times New Roman"/>
          <w:sz w:val="24"/>
          <w:szCs w:val="24"/>
        </w:rPr>
        <w:t>starting</w:t>
      </w:r>
      <w:proofErr w:type="spellEnd"/>
      <w:r w:rsidRPr="009C5618">
        <w:rPr>
          <w:rFonts w:ascii="Times New Roman" w:hAnsi="Times New Roman" w:cs="Times New Roman"/>
          <w:sz w:val="24"/>
          <w:szCs w:val="24"/>
        </w:rPr>
        <w:t>.</w:t>
      </w:r>
    </w:p>
    <w:p w14:paraId="600FF3AE" w14:textId="77777777" w:rsidR="00BC450F" w:rsidRPr="009C5618" w:rsidRDefault="00BC450F" w:rsidP="009C5618">
      <w:pPr>
        <w:spacing w:after="273" w:line="360" w:lineRule="auto"/>
        <w:jc w:val="both"/>
        <w:rPr>
          <w:rFonts w:ascii="Times New Roman" w:hAnsi="Times New Roman" w:cs="Times New Roman"/>
          <w:sz w:val="24"/>
          <w:szCs w:val="24"/>
        </w:rPr>
      </w:pPr>
      <w:r w:rsidRPr="009C5618">
        <w:rPr>
          <w:rFonts w:ascii="Times New Roman" w:hAnsi="Times New Roman" w:cs="Times New Roman"/>
          <w:sz w:val="24"/>
          <w:szCs w:val="24"/>
        </w:rPr>
        <w:t xml:space="preserve">Se invece si va a diminuire il numero di container da 3 a 2 si osserva che </w:t>
      </w:r>
      <w:proofErr w:type="spellStart"/>
      <w:r w:rsidRPr="009C5618">
        <w:rPr>
          <w:rFonts w:ascii="Times New Roman" w:hAnsi="Times New Roman" w:cs="Times New Roman"/>
          <w:sz w:val="24"/>
          <w:szCs w:val="24"/>
        </w:rPr>
        <w:t>docker</w:t>
      </w:r>
      <w:proofErr w:type="spellEnd"/>
      <w:r w:rsidRPr="009C5618">
        <w:rPr>
          <w:rFonts w:ascii="Times New Roman" w:hAnsi="Times New Roman" w:cs="Times New Roman"/>
          <w:sz w:val="24"/>
          <w:szCs w:val="24"/>
        </w:rPr>
        <w:t xml:space="preserve"> compose effettuerà una funzione di </w:t>
      </w:r>
      <w:proofErr w:type="spellStart"/>
      <w:r w:rsidRPr="009C5618">
        <w:rPr>
          <w:rFonts w:ascii="Times New Roman" w:hAnsi="Times New Roman" w:cs="Times New Roman"/>
          <w:sz w:val="24"/>
          <w:szCs w:val="24"/>
        </w:rPr>
        <w:t>stopping</w:t>
      </w:r>
      <w:proofErr w:type="spellEnd"/>
      <w:r w:rsidRPr="009C5618">
        <w:rPr>
          <w:rFonts w:ascii="Times New Roman" w:hAnsi="Times New Roman" w:cs="Times New Roman"/>
          <w:sz w:val="24"/>
          <w:szCs w:val="24"/>
        </w:rPr>
        <w:t xml:space="preserve"> and </w:t>
      </w:r>
      <w:proofErr w:type="spellStart"/>
      <w:r w:rsidRPr="009C5618">
        <w:rPr>
          <w:rFonts w:ascii="Times New Roman" w:hAnsi="Times New Roman" w:cs="Times New Roman"/>
          <w:sz w:val="24"/>
          <w:szCs w:val="24"/>
        </w:rPr>
        <w:t>removing</w:t>
      </w:r>
      <w:proofErr w:type="spellEnd"/>
      <w:r w:rsidRPr="009C5618">
        <w:rPr>
          <w:rFonts w:ascii="Times New Roman" w:hAnsi="Times New Roman" w:cs="Times New Roman"/>
          <w:sz w:val="24"/>
          <w:szCs w:val="24"/>
        </w:rPr>
        <w:t xml:space="preserve"> del container desktop_script3_3 che era appunto il terzo container che in precedenza aveva creato e utilizzato per il test.</w:t>
      </w:r>
    </w:p>
    <w:p w14:paraId="3FFFE060" w14:textId="46C026A6" w:rsidR="00BC450F" w:rsidRDefault="00BC450F" w:rsidP="009C5618">
      <w:pPr>
        <w:keepNext/>
        <w:spacing w:after="218"/>
        <w:ind w:left="-2" w:right="20"/>
        <w:jc w:val="both"/>
      </w:pPr>
      <w:r>
        <w:rPr>
          <w:noProof/>
          <w:lang w:eastAsia="it-IT"/>
        </w:rPr>
        <w:drawing>
          <wp:inline distT="0" distB="0" distL="0" distR="0" wp14:anchorId="401D62A5" wp14:editId="425E2C82">
            <wp:extent cx="5224272" cy="3294888"/>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39"/>
                    <a:stretch>
                      <a:fillRect/>
                    </a:stretch>
                  </pic:blipFill>
                  <pic:spPr>
                    <a:xfrm>
                      <a:off x="0" y="0"/>
                      <a:ext cx="5224272" cy="3294888"/>
                    </a:xfrm>
                    <a:prstGeom prst="rect">
                      <a:avLst/>
                    </a:prstGeom>
                  </pic:spPr>
                </pic:pic>
              </a:graphicData>
            </a:graphic>
          </wp:inline>
        </w:drawing>
      </w:r>
      <w:r w:rsidRPr="001F56DE">
        <w:rPr>
          <w:rFonts w:ascii="Times New Roman" w:hAnsi="Times New Roman" w:cs="Times New Roman"/>
          <w:i/>
        </w:rPr>
        <w:t xml:space="preserve">Figura </w:t>
      </w:r>
      <w:r w:rsidR="00523A3B" w:rsidRPr="001F56DE">
        <w:rPr>
          <w:rFonts w:ascii="Times New Roman" w:hAnsi="Times New Roman" w:cs="Times New Roman"/>
          <w:i/>
        </w:rPr>
        <w:fldChar w:fldCharType="begin"/>
      </w:r>
      <w:r w:rsidR="00523A3B" w:rsidRPr="001F56DE">
        <w:rPr>
          <w:rFonts w:ascii="Times New Roman" w:hAnsi="Times New Roman" w:cs="Times New Roman"/>
          <w:i/>
        </w:rPr>
        <w:instrText xml:space="preserve"> SEQ Figura \* ARABIC </w:instrText>
      </w:r>
      <w:r w:rsidR="00523A3B" w:rsidRPr="001F56DE">
        <w:rPr>
          <w:rFonts w:ascii="Times New Roman" w:hAnsi="Times New Roman" w:cs="Times New Roman"/>
          <w:i/>
        </w:rPr>
        <w:fldChar w:fldCharType="separate"/>
      </w:r>
      <w:r w:rsidR="004D69F1">
        <w:rPr>
          <w:rFonts w:ascii="Times New Roman" w:hAnsi="Times New Roman" w:cs="Times New Roman"/>
          <w:i/>
          <w:noProof/>
        </w:rPr>
        <w:t>19</w:t>
      </w:r>
      <w:r w:rsidR="00523A3B" w:rsidRPr="001F56DE">
        <w:rPr>
          <w:rFonts w:ascii="Times New Roman" w:hAnsi="Times New Roman" w:cs="Times New Roman"/>
          <w:i/>
        </w:rPr>
        <w:fldChar w:fldCharType="end"/>
      </w:r>
      <w:r w:rsidRPr="001F56DE">
        <w:rPr>
          <w:rFonts w:ascii="Times New Roman" w:hAnsi="Times New Roman" w:cs="Times New Roman"/>
          <w:i/>
        </w:rPr>
        <w:t xml:space="preserve">: </w:t>
      </w:r>
      <w:proofErr w:type="spellStart"/>
      <w:r w:rsidRPr="001F56DE">
        <w:rPr>
          <w:rFonts w:ascii="Times New Roman" w:hAnsi="Times New Roman" w:cs="Times New Roman"/>
          <w:i/>
        </w:rPr>
        <w:t>Stopping</w:t>
      </w:r>
      <w:proofErr w:type="spellEnd"/>
      <w:r w:rsidRPr="001F56DE">
        <w:rPr>
          <w:rFonts w:ascii="Times New Roman" w:hAnsi="Times New Roman" w:cs="Times New Roman"/>
          <w:i/>
        </w:rPr>
        <w:t xml:space="preserve"> and </w:t>
      </w:r>
      <w:proofErr w:type="spellStart"/>
      <w:r w:rsidRPr="001F56DE">
        <w:rPr>
          <w:rFonts w:ascii="Times New Roman" w:hAnsi="Times New Roman" w:cs="Times New Roman"/>
          <w:i/>
        </w:rPr>
        <w:t>removing</w:t>
      </w:r>
      <w:proofErr w:type="spellEnd"/>
      <w:r w:rsidRPr="001F56DE">
        <w:rPr>
          <w:rFonts w:ascii="Times New Roman" w:hAnsi="Times New Roman" w:cs="Times New Roman"/>
          <w:i/>
        </w:rPr>
        <w:t xml:space="preserve"> da parte di </w:t>
      </w:r>
      <w:proofErr w:type="spellStart"/>
      <w:r w:rsidRPr="001F56DE">
        <w:rPr>
          <w:rFonts w:ascii="Times New Roman" w:hAnsi="Times New Roman" w:cs="Times New Roman"/>
          <w:i/>
        </w:rPr>
        <w:t>docker</w:t>
      </w:r>
      <w:proofErr w:type="spellEnd"/>
      <w:r w:rsidRPr="001F56DE">
        <w:rPr>
          <w:rFonts w:ascii="Times New Roman" w:hAnsi="Times New Roman" w:cs="Times New Roman"/>
          <w:i/>
        </w:rPr>
        <w:t xml:space="preserve"> compose</w:t>
      </w:r>
    </w:p>
    <w:p w14:paraId="0CD160F2" w14:textId="7259B671" w:rsidR="002D753F" w:rsidRDefault="00BC450F" w:rsidP="002D753F">
      <w:pPr>
        <w:spacing w:after="218" w:line="360" w:lineRule="auto"/>
        <w:ind w:left="-2" w:right="20"/>
        <w:jc w:val="both"/>
        <w:rPr>
          <w:i/>
        </w:rPr>
      </w:pPr>
      <w:r w:rsidRPr="009C5618">
        <w:rPr>
          <w:rFonts w:ascii="Times New Roman" w:hAnsi="Times New Roman" w:cs="Times New Roman"/>
          <w:sz w:val="24"/>
          <w:szCs w:val="24"/>
        </w:rPr>
        <w:t xml:space="preserve">Utilizzando il comando </w:t>
      </w:r>
      <w:proofErr w:type="spellStart"/>
      <w:r w:rsidRPr="009C5618">
        <w:rPr>
          <w:rFonts w:ascii="Times New Roman" w:hAnsi="Times New Roman" w:cs="Times New Roman"/>
          <w:sz w:val="24"/>
          <w:szCs w:val="24"/>
          <w:shd w:val="clear" w:color="auto" w:fill="0000FF"/>
        </w:rPr>
        <w:t>docker</w:t>
      </w:r>
      <w:proofErr w:type="spellEnd"/>
      <w:r w:rsidRPr="009C5618">
        <w:rPr>
          <w:rFonts w:ascii="Times New Roman" w:hAnsi="Times New Roman" w:cs="Times New Roman"/>
          <w:sz w:val="24"/>
          <w:szCs w:val="24"/>
          <w:shd w:val="clear" w:color="auto" w:fill="0000FF"/>
        </w:rPr>
        <w:t xml:space="preserve"> </w:t>
      </w:r>
      <w:proofErr w:type="spellStart"/>
      <w:r w:rsidRPr="009C5618">
        <w:rPr>
          <w:rFonts w:ascii="Times New Roman" w:hAnsi="Times New Roman" w:cs="Times New Roman"/>
          <w:sz w:val="24"/>
          <w:szCs w:val="24"/>
          <w:shd w:val="clear" w:color="auto" w:fill="0000FF"/>
        </w:rPr>
        <w:t>ps</w:t>
      </w:r>
      <w:proofErr w:type="spellEnd"/>
      <w:r w:rsidRPr="009C5618">
        <w:rPr>
          <w:rFonts w:ascii="Times New Roman" w:hAnsi="Times New Roman" w:cs="Times New Roman"/>
          <w:sz w:val="24"/>
          <w:szCs w:val="24"/>
          <w:shd w:val="clear" w:color="auto" w:fill="0000FF"/>
        </w:rPr>
        <w:t xml:space="preserve"> -</w:t>
      </w:r>
      <w:proofErr w:type="spellStart"/>
      <w:r w:rsidRPr="009C5618">
        <w:rPr>
          <w:rFonts w:ascii="Times New Roman" w:hAnsi="Times New Roman" w:cs="Times New Roman"/>
          <w:sz w:val="24"/>
          <w:szCs w:val="24"/>
          <w:shd w:val="clear" w:color="auto" w:fill="0000FF"/>
        </w:rPr>
        <w:t>a</w:t>
      </w:r>
      <w:proofErr w:type="spellEnd"/>
      <w:r w:rsidRPr="009C5618">
        <w:rPr>
          <w:rFonts w:ascii="Times New Roman" w:hAnsi="Times New Roman" w:cs="Times New Roman"/>
          <w:sz w:val="24"/>
          <w:szCs w:val="24"/>
        </w:rPr>
        <w:t xml:space="preserve"> visto in precedenza si può vedere che sono presenti tre container creati nello stesso momento con </w:t>
      </w:r>
      <w:proofErr w:type="gramStart"/>
      <w:r w:rsidR="001F56DE" w:rsidRPr="009C5618">
        <w:rPr>
          <w:rFonts w:ascii="Times New Roman" w:hAnsi="Times New Roman" w:cs="Times New Roman"/>
          <w:sz w:val="24"/>
          <w:szCs w:val="24"/>
        </w:rPr>
        <w:t>l</w:t>
      </w:r>
      <w:r w:rsidR="001F56DE">
        <w:rPr>
          <w:rFonts w:ascii="Times New Roman" w:hAnsi="Times New Roman" w:cs="Times New Roman"/>
          <w:sz w:val="24"/>
          <w:szCs w:val="24"/>
        </w:rPr>
        <w:t>o</w:t>
      </w:r>
      <w:r w:rsidR="00165C83">
        <w:rPr>
          <w:rFonts w:ascii="Times New Roman" w:hAnsi="Times New Roman" w:cs="Times New Roman"/>
          <w:sz w:val="24"/>
          <w:szCs w:val="24"/>
        </w:rPr>
        <w:t xml:space="preserve"> </w:t>
      </w:r>
      <w:r w:rsidR="001F56DE" w:rsidRPr="009C5618">
        <w:rPr>
          <w:rFonts w:ascii="Times New Roman" w:hAnsi="Times New Roman" w:cs="Times New Roman"/>
          <w:sz w:val="24"/>
          <w:szCs w:val="24"/>
        </w:rPr>
        <w:t>scale</w:t>
      </w:r>
      <w:proofErr w:type="gramEnd"/>
      <w:r w:rsidRPr="009C5618">
        <w:rPr>
          <w:rFonts w:ascii="Times New Roman" w:hAnsi="Times New Roman" w:cs="Times New Roman"/>
          <w:sz w:val="24"/>
          <w:szCs w:val="24"/>
        </w:rPr>
        <w:t xml:space="preserve"> impostato a 3 mentre impostando lo scale a 2 si osserva che i container divengono 2 ma effettivamente non sono stati ricreati. Infatti quelli già presenti sono rimasti gli stessi e ciò si dimostra semplicemente andando a confrontare i container ID.   </w:t>
      </w:r>
      <w:r w:rsidR="001F56DE">
        <w:rPr>
          <w:noProof/>
          <w:lang w:eastAsia="it-IT"/>
        </w:rPr>
        <w:drawing>
          <wp:inline distT="0" distB="0" distL="0" distR="0" wp14:anchorId="1823B8AE" wp14:editId="2D70BAB6">
            <wp:extent cx="5215128" cy="502920"/>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40"/>
                    <a:stretch>
                      <a:fillRect/>
                    </a:stretch>
                  </pic:blipFill>
                  <pic:spPr>
                    <a:xfrm>
                      <a:off x="0" y="0"/>
                      <a:ext cx="5215128" cy="502920"/>
                    </a:xfrm>
                    <a:prstGeom prst="rect">
                      <a:avLst/>
                    </a:prstGeom>
                  </pic:spPr>
                </pic:pic>
              </a:graphicData>
            </a:graphic>
          </wp:inline>
        </w:drawing>
      </w:r>
      <w:r w:rsidR="001F56DE">
        <w:rPr>
          <w:noProof/>
          <w:lang w:eastAsia="it-IT"/>
        </w:rPr>
        <w:drawing>
          <wp:inline distT="0" distB="0" distL="0" distR="0" wp14:anchorId="2A94636F" wp14:editId="19B75D10">
            <wp:extent cx="5215128" cy="661416"/>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41"/>
                    <a:stretch>
                      <a:fillRect/>
                    </a:stretch>
                  </pic:blipFill>
                  <pic:spPr>
                    <a:xfrm>
                      <a:off x="0" y="0"/>
                      <a:ext cx="5215128" cy="661416"/>
                    </a:xfrm>
                    <a:prstGeom prst="rect">
                      <a:avLst/>
                    </a:prstGeom>
                  </pic:spPr>
                </pic:pic>
              </a:graphicData>
            </a:graphic>
          </wp:inline>
        </w:drawing>
      </w:r>
      <w:r w:rsidRPr="009C5618">
        <w:rPr>
          <w:i/>
        </w:rPr>
        <w:t xml:space="preserve">Figura </w:t>
      </w:r>
      <w:r w:rsidR="00523A3B">
        <w:rPr>
          <w:i/>
        </w:rPr>
        <w:fldChar w:fldCharType="begin"/>
      </w:r>
      <w:r w:rsidR="00523A3B">
        <w:rPr>
          <w:i/>
        </w:rPr>
        <w:instrText xml:space="preserve"> SEQ Figura \* ARABIC </w:instrText>
      </w:r>
      <w:r w:rsidR="00523A3B">
        <w:rPr>
          <w:i/>
        </w:rPr>
        <w:fldChar w:fldCharType="separate"/>
      </w:r>
      <w:r w:rsidR="004D69F1">
        <w:rPr>
          <w:i/>
          <w:noProof/>
        </w:rPr>
        <w:t>20</w:t>
      </w:r>
      <w:r w:rsidR="00523A3B">
        <w:rPr>
          <w:i/>
        </w:rPr>
        <w:fldChar w:fldCharType="end"/>
      </w:r>
      <w:r w:rsidRPr="009C5618">
        <w:rPr>
          <w:i/>
        </w:rPr>
        <w:t xml:space="preserve">: Docker compose </w:t>
      </w:r>
      <w:proofErr w:type="spellStart"/>
      <w:r w:rsidRPr="009C5618">
        <w:rPr>
          <w:i/>
        </w:rPr>
        <w:t>ps</w:t>
      </w:r>
      <w:proofErr w:type="spellEnd"/>
      <w:r w:rsidRPr="009C5618">
        <w:rPr>
          <w:i/>
        </w:rPr>
        <w:t xml:space="preserve"> -a prima e dopo lo scal</w:t>
      </w:r>
      <w:r w:rsidR="002D753F">
        <w:rPr>
          <w:i/>
        </w:rPr>
        <w:t>e</w:t>
      </w:r>
    </w:p>
    <w:p w14:paraId="43E8F197" w14:textId="1D000FF1" w:rsidR="002D753F" w:rsidRPr="00DC06D0" w:rsidRDefault="002D753F" w:rsidP="002D753F">
      <w:pPr>
        <w:spacing w:after="218" w:line="360" w:lineRule="auto"/>
        <w:ind w:left="-2" w:right="20"/>
        <w:jc w:val="both"/>
        <w:rPr>
          <w:rFonts w:ascii="Times New Roman" w:hAnsi="Times New Roman" w:cs="Times New Roman"/>
          <w:sz w:val="24"/>
          <w:szCs w:val="24"/>
        </w:rPr>
      </w:pPr>
      <w:r w:rsidRPr="00DC06D0">
        <w:rPr>
          <w:rFonts w:ascii="Times New Roman" w:hAnsi="Times New Roman" w:cs="Times New Roman"/>
          <w:sz w:val="24"/>
          <w:szCs w:val="24"/>
        </w:rPr>
        <w:lastRenderedPageBreak/>
        <w:t>Una volta compreso ci</w:t>
      </w:r>
      <w:r w:rsidR="00165C83" w:rsidRPr="00DC06D0">
        <w:rPr>
          <w:rFonts w:ascii="Times New Roman" w:hAnsi="Times New Roman" w:cs="Times New Roman"/>
          <w:sz w:val="24"/>
          <w:szCs w:val="24"/>
        </w:rPr>
        <w:t xml:space="preserve">ò che accade in </w:t>
      </w:r>
      <w:proofErr w:type="spellStart"/>
      <w:r w:rsidR="00165C83" w:rsidRPr="00DC06D0">
        <w:rPr>
          <w:rFonts w:ascii="Times New Roman" w:hAnsi="Times New Roman" w:cs="Times New Roman"/>
          <w:sz w:val="24"/>
          <w:szCs w:val="24"/>
        </w:rPr>
        <w:t>docker</w:t>
      </w:r>
      <w:proofErr w:type="spellEnd"/>
      <w:r w:rsidR="00165C83" w:rsidRPr="00DC06D0">
        <w:rPr>
          <w:rFonts w:ascii="Times New Roman" w:hAnsi="Times New Roman" w:cs="Times New Roman"/>
          <w:sz w:val="24"/>
          <w:szCs w:val="24"/>
        </w:rPr>
        <w:t xml:space="preserve"> compose si possono </w:t>
      </w:r>
      <w:r w:rsidRPr="00DC06D0">
        <w:rPr>
          <w:rFonts w:ascii="Times New Roman" w:hAnsi="Times New Roman" w:cs="Times New Roman"/>
          <w:sz w:val="24"/>
          <w:szCs w:val="24"/>
        </w:rPr>
        <w:t>anche qui effettuare le prove più volte.</w:t>
      </w:r>
    </w:p>
    <w:tbl>
      <w:tblPr>
        <w:tblStyle w:val="Grigliatabella"/>
        <w:tblW w:w="10006" w:type="dxa"/>
        <w:tblInd w:w="-714" w:type="dxa"/>
        <w:tblLook w:val="04A0" w:firstRow="1" w:lastRow="0" w:firstColumn="1" w:lastColumn="0" w:noHBand="0" w:noVBand="1"/>
      </w:tblPr>
      <w:tblGrid>
        <w:gridCol w:w="1438"/>
        <w:gridCol w:w="1514"/>
        <w:gridCol w:w="1116"/>
        <w:gridCol w:w="1116"/>
        <w:gridCol w:w="1012"/>
        <w:gridCol w:w="1012"/>
        <w:gridCol w:w="1217"/>
        <w:gridCol w:w="1581"/>
      </w:tblGrid>
      <w:tr w:rsidR="00BC450F" w:rsidRPr="00D52CA8" w14:paraId="0E2EFD0D" w14:textId="77777777" w:rsidTr="00BC450F">
        <w:trPr>
          <w:trHeight w:val="983"/>
        </w:trPr>
        <w:tc>
          <w:tcPr>
            <w:tcW w:w="1438" w:type="dxa"/>
            <w:shd w:val="clear" w:color="auto" w:fill="C45911" w:themeFill="accent2" w:themeFillShade="BF"/>
            <w:noWrap/>
            <w:hideMark/>
          </w:tcPr>
          <w:p w14:paraId="6C9DFC7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xml:space="preserve">1 container  </w:t>
            </w:r>
          </w:p>
        </w:tc>
        <w:tc>
          <w:tcPr>
            <w:tcW w:w="1514" w:type="dxa"/>
            <w:shd w:val="clear" w:color="auto" w:fill="C45911" w:themeFill="accent2" w:themeFillShade="BF"/>
            <w:noWrap/>
            <w:hideMark/>
          </w:tcPr>
          <w:p w14:paraId="03EC898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prova 1</w:t>
            </w:r>
          </w:p>
        </w:tc>
        <w:tc>
          <w:tcPr>
            <w:tcW w:w="1116" w:type="dxa"/>
            <w:shd w:val="clear" w:color="auto" w:fill="C45911" w:themeFill="accent2" w:themeFillShade="BF"/>
            <w:noWrap/>
            <w:hideMark/>
          </w:tcPr>
          <w:p w14:paraId="2465B1F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prova2</w:t>
            </w:r>
          </w:p>
        </w:tc>
        <w:tc>
          <w:tcPr>
            <w:tcW w:w="1116" w:type="dxa"/>
            <w:shd w:val="clear" w:color="auto" w:fill="C45911" w:themeFill="accent2" w:themeFillShade="BF"/>
            <w:noWrap/>
            <w:hideMark/>
          </w:tcPr>
          <w:p w14:paraId="6C698FC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prova3</w:t>
            </w:r>
          </w:p>
        </w:tc>
        <w:tc>
          <w:tcPr>
            <w:tcW w:w="1012" w:type="dxa"/>
            <w:shd w:val="clear" w:color="auto" w:fill="C45911" w:themeFill="accent2" w:themeFillShade="BF"/>
            <w:noWrap/>
            <w:hideMark/>
          </w:tcPr>
          <w:p w14:paraId="28BE65F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prova4</w:t>
            </w:r>
          </w:p>
        </w:tc>
        <w:tc>
          <w:tcPr>
            <w:tcW w:w="1012" w:type="dxa"/>
            <w:shd w:val="clear" w:color="auto" w:fill="C45911" w:themeFill="accent2" w:themeFillShade="BF"/>
            <w:noWrap/>
            <w:hideMark/>
          </w:tcPr>
          <w:p w14:paraId="2B5B95D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prova5</w:t>
            </w:r>
          </w:p>
        </w:tc>
        <w:tc>
          <w:tcPr>
            <w:tcW w:w="1217" w:type="dxa"/>
            <w:shd w:val="clear" w:color="auto" w:fill="C45911" w:themeFill="accent2" w:themeFillShade="BF"/>
            <w:noWrap/>
            <w:hideMark/>
          </w:tcPr>
          <w:p w14:paraId="7391424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media</w:t>
            </w:r>
          </w:p>
        </w:tc>
        <w:tc>
          <w:tcPr>
            <w:tcW w:w="1581" w:type="dxa"/>
            <w:shd w:val="clear" w:color="auto" w:fill="C45911" w:themeFill="accent2" w:themeFillShade="BF"/>
            <w:hideMark/>
          </w:tcPr>
          <w:p w14:paraId="26A7CB4C" w14:textId="77777777" w:rsidR="00BC450F" w:rsidRPr="00D52CA8" w:rsidRDefault="00BC450F" w:rsidP="00BC450F">
            <w:pPr>
              <w:spacing w:after="161"/>
              <w:ind w:left="-5" w:right="139"/>
              <w:rPr>
                <w:rFonts w:asciiTheme="majorHAnsi" w:hAnsiTheme="majorHAnsi" w:cstheme="majorHAnsi"/>
                <w:bCs/>
                <w:sz w:val="20"/>
                <w:szCs w:val="20"/>
              </w:rPr>
            </w:pPr>
            <w:r w:rsidRPr="00D52CA8">
              <w:rPr>
                <w:rFonts w:asciiTheme="majorHAnsi" w:hAnsiTheme="majorHAnsi" w:cstheme="majorHAnsi"/>
                <w:bCs/>
                <w:sz w:val="20"/>
                <w:szCs w:val="20"/>
              </w:rPr>
              <w:t xml:space="preserve">compose </w:t>
            </w:r>
            <w:r w:rsidRPr="00D52CA8">
              <w:rPr>
                <w:rFonts w:asciiTheme="majorHAnsi" w:hAnsiTheme="majorHAnsi" w:cstheme="majorHAnsi"/>
                <w:bCs/>
                <w:sz w:val="20"/>
                <w:szCs w:val="20"/>
              </w:rPr>
              <w:br/>
              <w:t>per singolo container</w:t>
            </w:r>
          </w:p>
        </w:tc>
      </w:tr>
      <w:tr w:rsidR="00BC450F" w:rsidRPr="00D52CA8" w14:paraId="6A0344A1" w14:textId="77777777" w:rsidTr="00BC450F">
        <w:trPr>
          <w:trHeight w:val="315"/>
        </w:trPr>
        <w:tc>
          <w:tcPr>
            <w:tcW w:w="1438" w:type="dxa"/>
            <w:shd w:val="clear" w:color="auto" w:fill="2F5496" w:themeFill="accent1" w:themeFillShade="BF"/>
            <w:noWrap/>
            <w:hideMark/>
          </w:tcPr>
          <w:p w14:paraId="3BAE986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w:t>
            </w:r>
          </w:p>
        </w:tc>
        <w:tc>
          <w:tcPr>
            <w:tcW w:w="1514" w:type="dxa"/>
            <w:shd w:val="clear" w:color="auto" w:fill="2F5496" w:themeFill="accent1" w:themeFillShade="BF"/>
            <w:noWrap/>
            <w:hideMark/>
          </w:tcPr>
          <w:p w14:paraId="3419F94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1,4047</w:t>
            </w:r>
          </w:p>
        </w:tc>
        <w:tc>
          <w:tcPr>
            <w:tcW w:w="1116" w:type="dxa"/>
            <w:shd w:val="clear" w:color="auto" w:fill="2F5496" w:themeFill="accent1" w:themeFillShade="BF"/>
            <w:noWrap/>
            <w:hideMark/>
          </w:tcPr>
          <w:p w14:paraId="637D837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1,386</w:t>
            </w:r>
          </w:p>
        </w:tc>
        <w:tc>
          <w:tcPr>
            <w:tcW w:w="1116" w:type="dxa"/>
            <w:shd w:val="clear" w:color="auto" w:fill="2F5496" w:themeFill="accent1" w:themeFillShade="BF"/>
            <w:noWrap/>
            <w:hideMark/>
          </w:tcPr>
          <w:p w14:paraId="6129688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1,3772</w:t>
            </w:r>
          </w:p>
        </w:tc>
        <w:tc>
          <w:tcPr>
            <w:tcW w:w="1012" w:type="dxa"/>
            <w:shd w:val="clear" w:color="auto" w:fill="2F5496" w:themeFill="accent1" w:themeFillShade="BF"/>
            <w:noWrap/>
            <w:hideMark/>
          </w:tcPr>
          <w:p w14:paraId="0C9C36B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1,386</w:t>
            </w:r>
          </w:p>
        </w:tc>
        <w:tc>
          <w:tcPr>
            <w:tcW w:w="1012" w:type="dxa"/>
            <w:shd w:val="clear" w:color="auto" w:fill="2F5496" w:themeFill="accent1" w:themeFillShade="BF"/>
            <w:noWrap/>
            <w:hideMark/>
          </w:tcPr>
          <w:p w14:paraId="5FEC20B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1,3911</w:t>
            </w:r>
          </w:p>
        </w:tc>
        <w:tc>
          <w:tcPr>
            <w:tcW w:w="1217" w:type="dxa"/>
            <w:shd w:val="clear" w:color="auto" w:fill="2F5496" w:themeFill="accent1" w:themeFillShade="BF"/>
            <w:noWrap/>
            <w:hideMark/>
          </w:tcPr>
          <w:p w14:paraId="00AFC73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1,389</w:t>
            </w:r>
          </w:p>
        </w:tc>
        <w:tc>
          <w:tcPr>
            <w:tcW w:w="1581" w:type="dxa"/>
            <w:shd w:val="clear" w:color="auto" w:fill="2F5496" w:themeFill="accent1" w:themeFillShade="BF"/>
            <w:noWrap/>
            <w:hideMark/>
          </w:tcPr>
          <w:p w14:paraId="727ABF2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1651BD68" w14:textId="77777777" w:rsidTr="00BC450F">
        <w:trPr>
          <w:trHeight w:val="315"/>
        </w:trPr>
        <w:tc>
          <w:tcPr>
            <w:tcW w:w="1438" w:type="dxa"/>
            <w:shd w:val="clear" w:color="auto" w:fill="8EAADB" w:themeFill="accent1" w:themeFillTint="99"/>
            <w:noWrap/>
            <w:hideMark/>
          </w:tcPr>
          <w:p w14:paraId="1A6CD29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2</w:t>
            </w:r>
          </w:p>
        </w:tc>
        <w:tc>
          <w:tcPr>
            <w:tcW w:w="1514" w:type="dxa"/>
            <w:shd w:val="clear" w:color="auto" w:fill="8EAADB" w:themeFill="accent1" w:themeFillTint="99"/>
            <w:noWrap/>
            <w:hideMark/>
          </w:tcPr>
          <w:p w14:paraId="5BD7DF9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3,9913</w:t>
            </w:r>
          </w:p>
        </w:tc>
        <w:tc>
          <w:tcPr>
            <w:tcW w:w="1116" w:type="dxa"/>
            <w:shd w:val="clear" w:color="auto" w:fill="8EAADB" w:themeFill="accent1" w:themeFillTint="99"/>
            <w:noWrap/>
            <w:hideMark/>
          </w:tcPr>
          <w:p w14:paraId="03A9A3E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4,2356</w:t>
            </w:r>
          </w:p>
        </w:tc>
        <w:tc>
          <w:tcPr>
            <w:tcW w:w="1116" w:type="dxa"/>
            <w:shd w:val="clear" w:color="auto" w:fill="8EAADB" w:themeFill="accent1" w:themeFillTint="99"/>
            <w:noWrap/>
            <w:hideMark/>
          </w:tcPr>
          <w:p w14:paraId="1E01E56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4,1255</w:t>
            </w:r>
          </w:p>
        </w:tc>
        <w:tc>
          <w:tcPr>
            <w:tcW w:w="1012" w:type="dxa"/>
            <w:shd w:val="clear" w:color="auto" w:fill="8EAADB" w:themeFill="accent1" w:themeFillTint="99"/>
            <w:noWrap/>
            <w:hideMark/>
          </w:tcPr>
          <w:p w14:paraId="49C99BD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3,9602</w:t>
            </w:r>
          </w:p>
        </w:tc>
        <w:tc>
          <w:tcPr>
            <w:tcW w:w="1012" w:type="dxa"/>
            <w:shd w:val="clear" w:color="auto" w:fill="8EAADB" w:themeFill="accent1" w:themeFillTint="99"/>
            <w:noWrap/>
            <w:hideMark/>
          </w:tcPr>
          <w:p w14:paraId="566D877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4,1561</w:t>
            </w:r>
          </w:p>
        </w:tc>
        <w:tc>
          <w:tcPr>
            <w:tcW w:w="1217" w:type="dxa"/>
            <w:shd w:val="clear" w:color="auto" w:fill="8EAADB" w:themeFill="accent1" w:themeFillTint="99"/>
            <w:noWrap/>
            <w:hideMark/>
          </w:tcPr>
          <w:p w14:paraId="42F3993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4,09374</w:t>
            </w:r>
          </w:p>
        </w:tc>
        <w:tc>
          <w:tcPr>
            <w:tcW w:w="1581" w:type="dxa"/>
            <w:shd w:val="clear" w:color="auto" w:fill="8EAADB" w:themeFill="accent1" w:themeFillTint="99"/>
            <w:noWrap/>
            <w:hideMark/>
          </w:tcPr>
          <w:p w14:paraId="1649551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5AB660C7" w14:textId="77777777" w:rsidTr="00BC450F">
        <w:trPr>
          <w:trHeight w:val="315"/>
        </w:trPr>
        <w:tc>
          <w:tcPr>
            <w:tcW w:w="1438" w:type="dxa"/>
            <w:shd w:val="clear" w:color="auto" w:fill="2F5496" w:themeFill="accent1" w:themeFillShade="BF"/>
            <w:noWrap/>
            <w:hideMark/>
          </w:tcPr>
          <w:p w14:paraId="58DBE9C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1+2</w:t>
            </w:r>
          </w:p>
        </w:tc>
        <w:tc>
          <w:tcPr>
            <w:tcW w:w="1514" w:type="dxa"/>
            <w:shd w:val="clear" w:color="auto" w:fill="2F5496" w:themeFill="accent1" w:themeFillShade="BF"/>
            <w:noWrap/>
            <w:hideMark/>
          </w:tcPr>
          <w:p w14:paraId="07A4CE4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5,3961</w:t>
            </w:r>
          </w:p>
        </w:tc>
        <w:tc>
          <w:tcPr>
            <w:tcW w:w="1116" w:type="dxa"/>
            <w:shd w:val="clear" w:color="auto" w:fill="2F5496" w:themeFill="accent1" w:themeFillShade="BF"/>
            <w:noWrap/>
            <w:hideMark/>
          </w:tcPr>
          <w:p w14:paraId="5889BF0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5,6214</w:t>
            </w:r>
          </w:p>
        </w:tc>
        <w:tc>
          <w:tcPr>
            <w:tcW w:w="1116" w:type="dxa"/>
            <w:shd w:val="clear" w:color="auto" w:fill="2F5496" w:themeFill="accent1" w:themeFillShade="BF"/>
            <w:noWrap/>
            <w:hideMark/>
          </w:tcPr>
          <w:p w14:paraId="37731FF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5,5027</w:t>
            </w:r>
          </w:p>
        </w:tc>
        <w:tc>
          <w:tcPr>
            <w:tcW w:w="1012" w:type="dxa"/>
            <w:shd w:val="clear" w:color="auto" w:fill="2F5496" w:themeFill="accent1" w:themeFillShade="BF"/>
            <w:noWrap/>
            <w:hideMark/>
          </w:tcPr>
          <w:p w14:paraId="569E93E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5,3463</w:t>
            </w:r>
          </w:p>
        </w:tc>
        <w:tc>
          <w:tcPr>
            <w:tcW w:w="1012" w:type="dxa"/>
            <w:shd w:val="clear" w:color="auto" w:fill="2F5496" w:themeFill="accent1" w:themeFillShade="BF"/>
            <w:noWrap/>
            <w:hideMark/>
          </w:tcPr>
          <w:p w14:paraId="1C9C2BA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5,5472</w:t>
            </w:r>
          </w:p>
        </w:tc>
        <w:tc>
          <w:tcPr>
            <w:tcW w:w="1217" w:type="dxa"/>
            <w:shd w:val="clear" w:color="auto" w:fill="2F5496" w:themeFill="accent1" w:themeFillShade="BF"/>
            <w:noWrap/>
            <w:hideMark/>
          </w:tcPr>
          <w:p w14:paraId="2E447F3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5,48274</w:t>
            </w:r>
          </w:p>
        </w:tc>
        <w:tc>
          <w:tcPr>
            <w:tcW w:w="1581" w:type="dxa"/>
            <w:shd w:val="clear" w:color="auto" w:fill="2F5496" w:themeFill="accent1" w:themeFillShade="BF"/>
            <w:noWrap/>
            <w:hideMark/>
          </w:tcPr>
          <w:p w14:paraId="14D2168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04112721" w14:textId="77777777" w:rsidTr="00BC450F">
        <w:trPr>
          <w:trHeight w:val="315"/>
        </w:trPr>
        <w:tc>
          <w:tcPr>
            <w:tcW w:w="1438" w:type="dxa"/>
            <w:shd w:val="clear" w:color="auto" w:fill="8EAADB" w:themeFill="accent1" w:themeFillTint="99"/>
            <w:noWrap/>
            <w:hideMark/>
          </w:tcPr>
          <w:p w14:paraId="21AB8D2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tot</w:t>
            </w:r>
          </w:p>
        </w:tc>
        <w:tc>
          <w:tcPr>
            <w:tcW w:w="1514" w:type="dxa"/>
            <w:shd w:val="clear" w:color="auto" w:fill="8EAADB" w:themeFill="accent1" w:themeFillTint="99"/>
            <w:noWrap/>
            <w:hideMark/>
          </w:tcPr>
          <w:p w14:paraId="4D54043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7,81</w:t>
            </w:r>
          </w:p>
        </w:tc>
        <w:tc>
          <w:tcPr>
            <w:tcW w:w="1116" w:type="dxa"/>
            <w:shd w:val="clear" w:color="auto" w:fill="8EAADB" w:themeFill="accent1" w:themeFillTint="99"/>
            <w:noWrap/>
            <w:hideMark/>
          </w:tcPr>
          <w:p w14:paraId="2B32780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8,13</w:t>
            </w:r>
          </w:p>
        </w:tc>
        <w:tc>
          <w:tcPr>
            <w:tcW w:w="1116" w:type="dxa"/>
            <w:shd w:val="clear" w:color="auto" w:fill="8EAADB" w:themeFill="accent1" w:themeFillTint="99"/>
            <w:noWrap/>
            <w:hideMark/>
          </w:tcPr>
          <w:p w14:paraId="4A33EB1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7,9</w:t>
            </w:r>
          </w:p>
        </w:tc>
        <w:tc>
          <w:tcPr>
            <w:tcW w:w="1012" w:type="dxa"/>
            <w:shd w:val="clear" w:color="auto" w:fill="8EAADB" w:themeFill="accent1" w:themeFillTint="99"/>
            <w:noWrap/>
            <w:hideMark/>
          </w:tcPr>
          <w:p w14:paraId="44CF2B9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7,8</w:t>
            </w:r>
          </w:p>
        </w:tc>
        <w:tc>
          <w:tcPr>
            <w:tcW w:w="1012" w:type="dxa"/>
            <w:shd w:val="clear" w:color="auto" w:fill="8EAADB" w:themeFill="accent1" w:themeFillTint="99"/>
            <w:noWrap/>
            <w:hideMark/>
          </w:tcPr>
          <w:p w14:paraId="5AC9512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8,06</w:t>
            </w:r>
          </w:p>
        </w:tc>
        <w:tc>
          <w:tcPr>
            <w:tcW w:w="1217" w:type="dxa"/>
            <w:shd w:val="clear" w:color="auto" w:fill="8EAADB" w:themeFill="accent1" w:themeFillTint="99"/>
            <w:noWrap/>
            <w:hideMark/>
          </w:tcPr>
          <w:p w14:paraId="783BD9B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7,94</w:t>
            </w:r>
          </w:p>
        </w:tc>
        <w:tc>
          <w:tcPr>
            <w:tcW w:w="1581" w:type="dxa"/>
            <w:shd w:val="clear" w:color="auto" w:fill="8EAADB" w:themeFill="accent1" w:themeFillTint="99"/>
            <w:noWrap/>
            <w:hideMark/>
          </w:tcPr>
          <w:p w14:paraId="2B1C9F1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7,94</w:t>
            </w:r>
          </w:p>
        </w:tc>
      </w:tr>
      <w:tr w:rsidR="00BC450F" w:rsidRPr="00D52CA8" w14:paraId="37F25798" w14:textId="77777777" w:rsidTr="00BC450F">
        <w:trPr>
          <w:trHeight w:val="315"/>
        </w:trPr>
        <w:tc>
          <w:tcPr>
            <w:tcW w:w="1438" w:type="dxa"/>
            <w:shd w:val="clear" w:color="auto" w:fill="C45911" w:themeFill="accent2" w:themeFillShade="BF"/>
            <w:noWrap/>
            <w:hideMark/>
          </w:tcPr>
          <w:p w14:paraId="2116DFA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 container</w:t>
            </w:r>
          </w:p>
        </w:tc>
        <w:tc>
          <w:tcPr>
            <w:tcW w:w="1514" w:type="dxa"/>
            <w:shd w:val="clear" w:color="auto" w:fill="C45911" w:themeFill="accent2" w:themeFillShade="BF"/>
            <w:noWrap/>
            <w:hideMark/>
          </w:tcPr>
          <w:p w14:paraId="058FBCA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76450D1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5214DF1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05BF28D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118E450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C45911" w:themeFill="accent2" w:themeFillShade="BF"/>
            <w:noWrap/>
            <w:hideMark/>
          </w:tcPr>
          <w:p w14:paraId="19FBDD1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C45911" w:themeFill="accent2" w:themeFillShade="BF"/>
            <w:noWrap/>
            <w:hideMark/>
          </w:tcPr>
          <w:p w14:paraId="6E5E6FC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562C49F6" w14:textId="77777777" w:rsidTr="00BC450F">
        <w:trPr>
          <w:trHeight w:val="315"/>
        </w:trPr>
        <w:tc>
          <w:tcPr>
            <w:tcW w:w="1438" w:type="dxa"/>
            <w:shd w:val="clear" w:color="auto" w:fill="2F5496" w:themeFill="accent1" w:themeFillShade="BF"/>
            <w:noWrap/>
            <w:hideMark/>
          </w:tcPr>
          <w:p w14:paraId="67172E4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w:t>
            </w:r>
          </w:p>
        </w:tc>
        <w:tc>
          <w:tcPr>
            <w:tcW w:w="1514" w:type="dxa"/>
            <w:shd w:val="clear" w:color="auto" w:fill="2F5496" w:themeFill="accent1" w:themeFillShade="BF"/>
            <w:noWrap/>
            <w:hideMark/>
          </w:tcPr>
          <w:p w14:paraId="7F56F4E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1,484</w:t>
            </w:r>
          </w:p>
        </w:tc>
        <w:tc>
          <w:tcPr>
            <w:tcW w:w="1116" w:type="dxa"/>
            <w:shd w:val="clear" w:color="auto" w:fill="2F5496" w:themeFill="accent1" w:themeFillShade="BF"/>
            <w:noWrap/>
            <w:hideMark/>
          </w:tcPr>
          <w:p w14:paraId="45FEABC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1,5429</w:t>
            </w:r>
          </w:p>
        </w:tc>
        <w:tc>
          <w:tcPr>
            <w:tcW w:w="1116" w:type="dxa"/>
            <w:shd w:val="clear" w:color="auto" w:fill="2F5496" w:themeFill="accent1" w:themeFillShade="BF"/>
            <w:noWrap/>
            <w:hideMark/>
          </w:tcPr>
          <w:p w14:paraId="56107AA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1,5624</w:t>
            </w:r>
          </w:p>
        </w:tc>
        <w:tc>
          <w:tcPr>
            <w:tcW w:w="1012" w:type="dxa"/>
            <w:shd w:val="clear" w:color="auto" w:fill="2F5496" w:themeFill="accent1" w:themeFillShade="BF"/>
            <w:noWrap/>
            <w:hideMark/>
          </w:tcPr>
          <w:p w14:paraId="513E73E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1,508</w:t>
            </w:r>
          </w:p>
        </w:tc>
        <w:tc>
          <w:tcPr>
            <w:tcW w:w="1012" w:type="dxa"/>
            <w:shd w:val="clear" w:color="auto" w:fill="2F5496" w:themeFill="accent1" w:themeFillShade="BF"/>
            <w:noWrap/>
            <w:hideMark/>
          </w:tcPr>
          <w:p w14:paraId="63F1E5F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1,4955</w:t>
            </w:r>
          </w:p>
        </w:tc>
        <w:tc>
          <w:tcPr>
            <w:tcW w:w="1217" w:type="dxa"/>
            <w:shd w:val="clear" w:color="auto" w:fill="2F5496" w:themeFill="accent1" w:themeFillShade="BF"/>
            <w:noWrap/>
            <w:hideMark/>
          </w:tcPr>
          <w:p w14:paraId="5211497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1,51856</w:t>
            </w:r>
          </w:p>
        </w:tc>
        <w:tc>
          <w:tcPr>
            <w:tcW w:w="1581" w:type="dxa"/>
            <w:shd w:val="clear" w:color="auto" w:fill="2F5496" w:themeFill="accent1" w:themeFillShade="BF"/>
            <w:noWrap/>
            <w:hideMark/>
          </w:tcPr>
          <w:p w14:paraId="7C3D492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7956F53D" w14:textId="77777777" w:rsidTr="00BC450F">
        <w:trPr>
          <w:trHeight w:val="315"/>
        </w:trPr>
        <w:tc>
          <w:tcPr>
            <w:tcW w:w="1438" w:type="dxa"/>
            <w:shd w:val="clear" w:color="auto" w:fill="8EAADB" w:themeFill="accent1" w:themeFillTint="99"/>
            <w:noWrap/>
            <w:hideMark/>
          </w:tcPr>
          <w:p w14:paraId="7C1E58A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2</w:t>
            </w:r>
          </w:p>
        </w:tc>
        <w:tc>
          <w:tcPr>
            <w:tcW w:w="1514" w:type="dxa"/>
            <w:shd w:val="clear" w:color="auto" w:fill="8EAADB" w:themeFill="accent1" w:themeFillTint="99"/>
            <w:noWrap/>
            <w:hideMark/>
          </w:tcPr>
          <w:p w14:paraId="333CDDC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4,5491</w:t>
            </w:r>
          </w:p>
        </w:tc>
        <w:tc>
          <w:tcPr>
            <w:tcW w:w="1116" w:type="dxa"/>
            <w:shd w:val="clear" w:color="auto" w:fill="8EAADB" w:themeFill="accent1" w:themeFillTint="99"/>
            <w:noWrap/>
            <w:hideMark/>
          </w:tcPr>
          <w:p w14:paraId="4115221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4,6537</w:t>
            </w:r>
          </w:p>
        </w:tc>
        <w:tc>
          <w:tcPr>
            <w:tcW w:w="1116" w:type="dxa"/>
            <w:shd w:val="clear" w:color="auto" w:fill="8EAADB" w:themeFill="accent1" w:themeFillTint="99"/>
            <w:noWrap/>
            <w:hideMark/>
          </w:tcPr>
          <w:p w14:paraId="62C99D6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4,6011</w:t>
            </w:r>
          </w:p>
        </w:tc>
        <w:tc>
          <w:tcPr>
            <w:tcW w:w="1012" w:type="dxa"/>
            <w:shd w:val="clear" w:color="auto" w:fill="8EAADB" w:themeFill="accent1" w:themeFillTint="99"/>
            <w:noWrap/>
            <w:hideMark/>
          </w:tcPr>
          <w:p w14:paraId="6BA94CF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4,4995</w:t>
            </w:r>
          </w:p>
        </w:tc>
        <w:tc>
          <w:tcPr>
            <w:tcW w:w="1012" w:type="dxa"/>
            <w:shd w:val="clear" w:color="auto" w:fill="8EAADB" w:themeFill="accent1" w:themeFillTint="99"/>
            <w:noWrap/>
            <w:hideMark/>
          </w:tcPr>
          <w:p w14:paraId="58FA8EE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4,7006</w:t>
            </w:r>
          </w:p>
        </w:tc>
        <w:tc>
          <w:tcPr>
            <w:tcW w:w="1217" w:type="dxa"/>
            <w:shd w:val="clear" w:color="auto" w:fill="8EAADB" w:themeFill="accent1" w:themeFillTint="99"/>
            <w:noWrap/>
            <w:hideMark/>
          </w:tcPr>
          <w:p w14:paraId="1F49E2D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4,6008</w:t>
            </w:r>
          </w:p>
        </w:tc>
        <w:tc>
          <w:tcPr>
            <w:tcW w:w="1581" w:type="dxa"/>
            <w:shd w:val="clear" w:color="auto" w:fill="8EAADB" w:themeFill="accent1" w:themeFillTint="99"/>
            <w:noWrap/>
            <w:hideMark/>
          </w:tcPr>
          <w:p w14:paraId="7090AD5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4DFE0B6C" w14:textId="77777777" w:rsidTr="00BC450F">
        <w:trPr>
          <w:trHeight w:val="315"/>
        </w:trPr>
        <w:tc>
          <w:tcPr>
            <w:tcW w:w="1438" w:type="dxa"/>
            <w:shd w:val="clear" w:color="auto" w:fill="2F5496" w:themeFill="accent1" w:themeFillShade="BF"/>
            <w:noWrap/>
            <w:hideMark/>
          </w:tcPr>
          <w:p w14:paraId="180B112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1+2</w:t>
            </w:r>
          </w:p>
        </w:tc>
        <w:tc>
          <w:tcPr>
            <w:tcW w:w="1514" w:type="dxa"/>
            <w:shd w:val="clear" w:color="auto" w:fill="2F5496" w:themeFill="accent1" w:themeFillShade="BF"/>
            <w:noWrap/>
            <w:hideMark/>
          </w:tcPr>
          <w:p w14:paraId="7B9D157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6,0331</w:t>
            </w:r>
          </w:p>
        </w:tc>
        <w:tc>
          <w:tcPr>
            <w:tcW w:w="1116" w:type="dxa"/>
            <w:shd w:val="clear" w:color="auto" w:fill="2F5496" w:themeFill="accent1" w:themeFillShade="BF"/>
            <w:noWrap/>
            <w:hideMark/>
          </w:tcPr>
          <w:p w14:paraId="544CBD4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6,1967</w:t>
            </w:r>
          </w:p>
        </w:tc>
        <w:tc>
          <w:tcPr>
            <w:tcW w:w="1116" w:type="dxa"/>
            <w:shd w:val="clear" w:color="auto" w:fill="2F5496" w:themeFill="accent1" w:themeFillShade="BF"/>
            <w:noWrap/>
            <w:hideMark/>
          </w:tcPr>
          <w:p w14:paraId="1F06719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6,1636</w:t>
            </w:r>
          </w:p>
        </w:tc>
        <w:tc>
          <w:tcPr>
            <w:tcW w:w="1012" w:type="dxa"/>
            <w:shd w:val="clear" w:color="auto" w:fill="2F5496" w:themeFill="accent1" w:themeFillShade="BF"/>
            <w:noWrap/>
            <w:hideMark/>
          </w:tcPr>
          <w:p w14:paraId="553F653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6,0076</w:t>
            </w:r>
          </w:p>
        </w:tc>
        <w:tc>
          <w:tcPr>
            <w:tcW w:w="1012" w:type="dxa"/>
            <w:shd w:val="clear" w:color="auto" w:fill="2F5496" w:themeFill="accent1" w:themeFillShade="BF"/>
            <w:noWrap/>
            <w:hideMark/>
          </w:tcPr>
          <w:p w14:paraId="7C1A1EB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6,1971</w:t>
            </w:r>
          </w:p>
        </w:tc>
        <w:tc>
          <w:tcPr>
            <w:tcW w:w="1217" w:type="dxa"/>
            <w:shd w:val="clear" w:color="auto" w:fill="2F5496" w:themeFill="accent1" w:themeFillShade="BF"/>
            <w:noWrap/>
            <w:hideMark/>
          </w:tcPr>
          <w:p w14:paraId="1119D78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6,11962</w:t>
            </w:r>
          </w:p>
        </w:tc>
        <w:tc>
          <w:tcPr>
            <w:tcW w:w="1581" w:type="dxa"/>
            <w:shd w:val="clear" w:color="auto" w:fill="2F5496" w:themeFill="accent1" w:themeFillShade="BF"/>
            <w:noWrap/>
            <w:hideMark/>
          </w:tcPr>
          <w:p w14:paraId="276E4FF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26514350" w14:textId="77777777" w:rsidTr="00BC450F">
        <w:trPr>
          <w:trHeight w:val="315"/>
        </w:trPr>
        <w:tc>
          <w:tcPr>
            <w:tcW w:w="1438" w:type="dxa"/>
            <w:shd w:val="clear" w:color="auto" w:fill="8EAADB" w:themeFill="accent1" w:themeFillTint="99"/>
            <w:noWrap/>
            <w:hideMark/>
          </w:tcPr>
          <w:p w14:paraId="2609088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tot</w:t>
            </w:r>
          </w:p>
        </w:tc>
        <w:tc>
          <w:tcPr>
            <w:tcW w:w="1514" w:type="dxa"/>
            <w:shd w:val="clear" w:color="auto" w:fill="8EAADB" w:themeFill="accent1" w:themeFillTint="99"/>
            <w:noWrap/>
            <w:hideMark/>
          </w:tcPr>
          <w:p w14:paraId="4398D1C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9,39</w:t>
            </w:r>
          </w:p>
        </w:tc>
        <w:tc>
          <w:tcPr>
            <w:tcW w:w="1116" w:type="dxa"/>
            <w:shd w:val="clear" w:color="auto" w:fill="8EAADB" w:themeFill="accent1" w:themeFillTint="99"/>
            <w:noWrap/>
            <w:hideMark/>
          </w:tcPr>
          <w:p w14:paraId="58B5662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9,59</w:t>
            </w:r>
          </w:p>
        </w:tc>
        <w:tc>
          <w:tcPr>
            <w:tcW w:w="1116" w:type="dxa"/>
            <w:shd w:val="clear" w:color="auto" w:fill="8EAADB" w:themeFill="accent1" w:themeFillTint="99"/>
            <w:noWrap/>
            <w:hideMark/>
          </w:tcPr>
          <w:p w14:paraId="421C1D3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9,45</w:t>
            </w:r>
          </w:p>
        </w:tc>
        <w:tc>
          <w:tcPr>
            <w:tcW w:w="1012" w:type="dxa"/>
            <w:shd w:val="clear" w:color="auto" w:fill="8EAADB" w:themeFill="accent1" w:themeFillTint="99"/>
            <w:noWrap/>
            <w:hideMark/>
          </w:tcPr>
          <w:p w14:paraId="4B98976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9,53</w:t>
            </w:r>
          </w:p>
        </w:tc>
        <w:tc>
          <w:tcPr>
            <w:tcW w:w="1012" w:type="dxa"/>
            <w:shd w:val="clear" w:color="auto" w:fill="8EAADB" w:themeFill="accent1" w:themeFillTint="99"/>
            <w:noWrap/>
            <w:hideMark/>
          </w:tcPr>
          <w:p w14:paraId="37F5F40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9,6</w:t>
            </w:r>
          </w:p>
        </w:tc>
        <w:tc>
          <w:tcPr>
            <w:tcW w:w="1217" w:type="dxa"/>
            <w:shd w:val="clear" w:color="auto" w:fill="8EAADB" w:themeFill="accent1" w:themeFillTint="99"/>
            <w:noWrap/>
            <w:hideMark/>
          </w:tcPr>
          <w:p w14:paraId="719FC30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9,512</w:t>
            </w:r>
          </w:p>
        </w:tc>
        <w:tc>
          <w:tcPr>
            <w:tcW w:w="1581" w:type="dxa"/>
            <w:shd w:val="clear" w:color="auto" w:fill="8EAADB" w:themeFill="accent1" w:themeFillTint="99"/>
            <w:noWrap/>
            <w:hideMark/>
          </w:tcPr>
          <w:p w14:paraId="1909C18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4,756</w:t>
            </w:r>
          </w:p>
        </w:tc>
      </w:tr>
      <w:tr w:rsidR="00BC450F" w:rsidRPr="00D52CA8" w14:paraId="1AF68DB1" w14:textId="77777777" w:rsidTr="00BC450F">
        <w:trPr>
          <w:trHeight w:val="315"/>
        </w:trPr>
        <w:tc>
          <w:tcPr>
            <w:tcW w:w="1438" w:type="dxa"/>
            <w:shd w:val="clear" w:color="auto" w:fill="C45911" w:themeFill="accent2" w:themeFillShade="BF"/>
            <w:noWrap/>
            <w:hideMark/>
          </w:tcPr>
          <w:p w14:paraId="1690188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xml:space="preserve">3 container </w:t>
            </w:r>
          </w:p>
        </w:tc>
        <w:tc>
          <w:tcPr>
            <w:tcW w:w="1514" w:type="dxa"/>
            <w:shd w:val="clear" w:color="auto" w:fill="C45911" w:themeFill="accent2" w:themeFillShade="BF"/>
            <w:noWrap/>
            <w:hideMark/>
          </w:tcPr>
          <w:p w14:paraId="310A8D7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7CE13F6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684A4F5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05D1F53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62B87B6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C45911" w:themeFill="accent2" w:themeFillShade="BF"/>
            <w:noWrap/>
            <w:hideMark/>
          </w:tcPr>
          <w:p w14:paraId="5A62B1A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C45911" w:themeFill="accent2" w:themeFillShade="BF"/>
            <w:noWrap/>
            <w:hideMark/>
          </w:tcPr>
          <w:p w14:paraId="1747077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6660620C" w14:textId="77777777" w:rsidTr="00BC450F">
        <w:trPr>
          <w:trHeight w:val="315"/>
        </w:trPr>
        <w:tc>
          <w:tcPr>
            <w:tcW w:w="1438" w:type="dxa"/>
            <w:shd w:val="clear" w:color="auto" w:fill="2F5496" w:themeFill="accent1" w:themeFillShade="BF"/>
            <w:noWrap/>
            <w:hideMark/>
          </w:tcPr>
          <w:p w14:paraId="7FA685E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w:t>
            </w:r>
          </w:p>
        </w:tc>
        <w:tc>
          <w:tcPr>
            <w:tcW w:w="1514" w:type="dxa"/>
            <w:shd w:val="clear" w:color="auto" w:fill="2F5496" w:themeFill="accent1" w:themeFillShade="BF"/>
            <w:noWrap/>
            <w:hideMark/>
          </w:tcPr>
          <w:p w14:paraId="326B0CF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1,9099</w:t>
            </w:r>
          </w:p>
        </w:tc>
        <w:tc>
          <w:tcPr>
            <w:tcW w:w="1116" w:type="dxa"/>
            <w:shd w:val="clear" w:color="auto" w:fill="2F5496" w:themeFill="accent1" w:themeFillShade="BF"/>
            <w:noWrap/>
            <w:hideMark/>
          </w:tcPr>
          <w:p w14:paraId="4FDE105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1,832</w:t>
            </w:r>
          </w:p>
        </w:tc>
        <w:tc>
          <w:tcPr>
            <w:tcW w:w="1116" w:type="dxa"/>
            <w:shd w:val="clear" w:color="auto" w:fill="2F5496" w:themeFill="accent1" w:themeFillShade="BF"/>
            <w:noWrap/>
            <w:hideMark/>
          </w:tcPr>
          <w:p w14:paraId="1524B51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2,2179</w:t>
            </w:r>
          </w:p>
        </w:tc>
        <w:tc>
          <w:tcPr>
            <w:tcW w:w="1012" w:type="dxa"/>
            <w:shd w:val="clear" w:color="auto" w:fill="2F5496" w:themeFill="accent1" w:themeFillShade="BF"/>
            <w:noWrap/>
            <w:hideMark/>
          </w:tcPr>
          <w:p w14:paraId="3C43052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2,0712</w:t>
            </w:r>
          </w:p>
        </w:tc>
        <w:tc>
          <w:tcPr>
            <w:tcW w:w="1012" w:type="dxa"/>
            <w:shd w:val="clear" w:color="auto" w:fill="2F5496" w:themeFill="accent1" w:themeFillShade="BF"/>
            <w:noWrap/>
            <w:hideMark/>
          </w:tcPr>
          <w:p w14:paraId="7229509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2,0937</w:t>
            </w:r>
          </w:p>
        </w:tc>
        <w:tc>
          <w:tcPr>
            <w:tcW w:w="1217" w:type="dxa"/>
            <w:shd w:val="clear" w:color="auto" w:fill="2F5496" w:themeFill="accent1" w:themeFillShade="BF"/>
            <w:noWrap/>
            <w:hideMark/>
          </w:tcPr>
          <w:p w14:paraId="36052C7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2,02494</w:t>
            </w:r>
          </w:p>
        </w:tc>
        <w:tc>
          <w:tcPr>
            <w:tcW w:w="1581" w:type="dxa"/>
            <w:shd w:val="clear" w:color="auto" w:fill="2F5496" w:themeFill="accent1" w:themeFillShade="BF"/>
            <w:noWrap/>
            <w:hideMark/>
          </w:tcPr>
          <w:p w14:paraId="7F86831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65A2E89C" w14:textId="77777777" w:rsidTr="00BC450F">
        <w:trPr>
          <w:trHeight w:val="315"/>
        </w:trPr>
        <w:tc>
          <w:tcPr>
            <w:tcW w:w="1438" w:type="dxa"/>
            <w:shd w:val="clear" w:color="auto" w:fill="8EAADB" w:themeFill="accent1" w:themeFillTint="99"/>
            <w:noWrap/>
            <w:hideMark/>
          </w:tcPr>
          <w:p w14:paraId="1A9E4BE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2</w:t>
            </w:r>
          </w:p>
        </w:tc>
        <w:tc>
          <w:tcPr>
            <w:tcW w:w="1514" w:type="dxa"/>
            <w:shd w:val="clear" w:color="auto" w:fill="8EAADB" w:themeFill="accent1" w:themeFillTint="99"/>
            <w:noWrap/>
            <w:hideMark/>
          </w:tcPr>
          <w:p w14:paraId="45D2220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6,8717</w:t>
            </w:r>
          </w:p>
        </w:tc>
        <w:tc>
          <w:tcPr>
            <w:tcW w:w="1116" w:type="dxa"/>
            <w:shd w:val="clear" w:color="auto" w:fill="8EAADB" w:themeFill="accent1" w:themeFillTint="99"/>
            <w:noWrap/>
            <w:hideMark/>
          </w:tcPr>
          <w:p w14:paraId="297022D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7,2797</w:t>
            </w:r>
          </w:p>
        </w:tc>
        <w:tc>
          <w:tcPr>
            <w:tcW w:w="1116" w:type="dxa"/>
            <w:shd w:val="clear" w:color="auto" w:fill="8EAADB" w:themeFill="accent1" w:themeFillTint="99"/>
            <w:noWrap/>
            <w:hideMark/>
          </w:tcPr>
          <w:p w14:paraId="4DF6343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6,8901</w:t>
            </w:r>
          </w:p>
        </w:tc>
        <w:tc>
          <w:tcPr>
            <w:tcW w:w="1012" w:type="dxa"/>
            <w:shd w:val="clear" w:color="auto" w:fill="8EAADB" w:themeFill="accent1" w:themeFillTint="99"/>
            <w:noWrap/>
            <w:hideMark/>
          </w:tcPr>
          <w:p w14:paraId="793E7AE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6,896</w:t>
            </w:r>
          </w:p>
        </w:tc>
        <w:tc>
          <w:tcPr>
            <w:tcW w:w="1012" w:type="dxa"/>
            <w:shd w:val="clear" w:color="auto" w:fill="8EAADB" w:themeFill="accent1" w:themeFillTint="99"/>
            <w:noWrap/>
            <w:hideMark/>
          </w:tcPr>
          <w:p w14:paraId="6CFD9D9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6,8852</w:t>
            </w:r>
          </w:p>
        </w:tc>
        <w:tc>
          <w:tcPr>
            <w:tcW w:w="1217" w:type="dxa"/>
            <w:shd w:val="clear" w:color="auto" w:fill="8EAADB" w:themeFill="accent1" w:themeFillTint="99"/>
            <w:noWrap/>
            <w:hideMark/>
          </w:tcPr>
          <w:p w14:paraId="5894D57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6,96454</w:t>
            </w:r>
          </w:p>
        </w:tc>
        <w:tc>
          <w:tcPr>
            <w:tcW w:w="1581" w:type="dxa"/>
            <w:shd w:val="clear" w:color="auto" w:fill="8EAADB" w:themeFill="accent1" w:themeFillTint="99"/>
            <w:noWrap/>
            <w:hideMark/>
          </w:tcPr>
          <w:p w14:paraId="60CE4E6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79FA3D53" w14:textId="77777777" w:rsidTr="00BC450F">
        <w:trPr>
          <w:trHeight w:val="315"/>
        </w:trPr>
        <w:tc>
          <w:tcPr>
            <w:tcW w:w="1438" w:type="dxa"/>
            <w:shd w:val="clear" w:color="auto" w:fill="2F5496" w:themeFill="accent1" w:themeFillShade="BF"/>
            <w:noWrap/>
            <w:hideMark/>
          </w:tcPr>
          <w:p w14:paraId="35C29A0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1+2</w:t>
            </w:r>
          </w:p>
        </w:tc>
        <w:tc>
          <w:tcPr>
            <w:tcW w:w="1514" w:type="dxa"/>
            <w:shd w:val="clear" w:color="auto" w:fill="2F5496" w:themeFill="accent1" w:themeFillShade="BF"/>
            <w:noWrap/>
            <w:hideMark/>
          </w:tcPr>
          <w:p w14:paraId="059C44A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8,7817</w:t>
            </w:r>
          </w:p>
        </w:tc>
        <w:tc>
          <w:tcPr>
            <w:tcW w:w="1116" w:type="dxa"/>
            <w:shd w:val="clear" w:color="auto" w:fill="2F5496" w:themeFill="accent1" w:themeFillShade="BF"/>
            <w:noWrap/>
            <w:hideMark/>
          </w:tcPr>
          <w:p w14:paraId="57029E6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9,1118</w:t>
            </w:r>
          </w:p>
        </w:tc>
        <w:tc>
          <w:tcPr>
            <w:tcW w:w="1116" w:type="dxa"/>
            <w:shd w:val="clear" w:color="auto" w:fill="2F5496" w:themeFill="accent1" w:themeFillShade="BF"/>
            <w:noWrap/>
            <w:hideMark/>
          </w:tcPr>
          <w:p w14:paraId="1A837FD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9,1081</w:t>
            </w:r>
          </w:p>
        </w:tc>
        <w:tc>
          <w:tcPr>
            <w:tcW w:w="1012" w:type="dxa"/>
            <w:shd w:val="clear" w:color="auto" w:fill="2F5496" w:themeFill="accent1" w:themeFillShade="BF"/>
            <w:noWrap/>
            <w:hideMark/>
          </w:tcPr>
          <w:p w14:paraId="41CBBA8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8,9673</w:t>
            </w:r>
          </w:p>
        </w:tc>
        <w:tc>
          <w:tcPr>
            <w:tcW w:w="1012" w:type="dxa"/>
            <w:shd w:val="clear" w:color="auto" w:fill="2F5496" w:themeFill="accent1" w:themeFillShade="BF"/>
            <w:noWrap/>
            <w:hideMark/>
          </w:tcPr>
          <w:p w14:paraId="3FBF0CE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8,9789</w:t>
            </w:r>
          </w:p>
        </w:tc>
        <w:tc>
          <w:tcPr>
            <w:tcW w:w="1217" w:type="dxa"/>
            <w:shd w:val="clear" w:color="auto" w:fill="2F5496" w:themeFill="accent1" w:themeFillShade="BF"/>
            <w:noWrap/>
            <w:hideMark/>
          </w:tcPr>
          <w:p w14:paraId="1F5EE78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8,98956</w:t>
            </w:r>
          </w:p>
        </w:tc>
        <w:tc>
          <w:tcPr>
            <w:tcW w:w="1581" w:type="dxa"/>
            <w:shd w:val="clear" w:color="auto" w:fill="2F5496" w:themeFill="accent1" w:themeFillShade="BF"/>
            <w:noWrap/>
            <w:hideMark/>
          </w:tcPr>
          <w:p w14:paraId="16E5690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720C9025" w14:textId="77777777" w:rsidTr="00BC450F">
        <w:trPr>
          <w:trHeight w:val="315"/>
        </w:trPr>
        <w:tc>
          <w:tcPr>
            <w:tcW w:w="1438" w:type="dxa"/>
            <w:shd w:val="clear" w:color="auto" w:fill="8EAADB" w:themeFill="accent1" w:themeFillTint="99"/>
            <w:noWrap/>
            <w:hideMark/>
          </w:tcPr>
          <w:p w14:paraId="100FA3E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tot</w:t>
            </w:r>
          </w:p>
        </w:tc>
        <w:tc>
          <w:tcPr>
            <w:tcW w:w="1514" w:type="dxa"/>
            <w:shd w:val="clear" w:color="auto" w:fill="8EAADB" w:themeFill="accent1" w:themeFillTint="99"/>
            <w:noWrap/>
            <w:hideMark/>
          </w:tcPr>
          <w:p w14:paraId="4310577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13,35</w:t>
            </w:r>
          </w:p>
        </w:tc>
        <w:tc>
          <w:tcPr>
            <w:tcW w:w="1116" w:type="dxa"/>
            <w:shd w:val="clear" w:color="auto" w:fill="8EAADB" w:themeFill="accent1" w:themeFillTint="99"/>
            <w:noWrap/>
            <w:hideMark/>
          </w:tcPr>
          <w:p w14:paraId="64F976E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13,49</w:t>
            </w:r>
          </w:p>
        </w:tc>
        <w:tc>
          <w:tcPr>
            <w:tcW w:w="1116" w:type="dxa"/>
            <w:shd w:val="clear" w:color="auto" w:fill="8EAADB" w:themeFill="accent1" w:themeFillTint="99"/>
            <w:noWrap/>
            <w:hideMark/>
          </w:tcPr>
          <w:p w14:paraId="51537EF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13,33</w:t>
            </w:r>
          </w:p>
        </w:tc>
        <w:tc>
          <w:tcPr>
            <w:tcW w:w="1012" w:type="dxa"/>
            <w:shd w:val="clear" w:color="auto" w:fill="8EAADB" w:themeFill="accent1" w:themeFillTint="99"/>
            <w:noWrap/>
            <w:hideMark/>
          </w:tcPr>
          <w:p w14:paraId="0B3ABE0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12,98</w:t>
            </w:r>
          </w:p>
        </w:tc>
        <w:tc>
          <w:tcPr>
            <w:tcW w:w="1012" w:type="dxa"/>
            <w:shd w:val="clear" w:color="auto" w:fill="8EAADB" w:themeFill="accent1" w:themeFillTint="99"/>
            <w:noWrap/>
            <w:hideMark/>
          </w:tcPr>
          <w:p w14:paraId="67989C0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13,35</w:t>
            </w:r>
          </w:p>
        </w:tc>
        <w:tc>
          <w:tcPr>
            <w:tcW w:w="1217" w:type="dxa"/>
            <w:shd w:val="clear" w:color="auto" w:fill="8EAADB" w:themeFill="accent1" w:themeFillTint="99"/>
            <w:noWrap/>
            <w:hideMark/>
          </w:tcPr>
          <w:p w14:paraId="64A7C7E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13,3</w:t>
            </w:r>
          </w:p>
        </w:tc>
        <w:tc>
          <w:tcPr>
            <w:tcW w:w="1581" w:type="dxa"/>
            <w:shd w:val="clear" w:color="auto" w:fill="8EAADB" w:themeFill="accent1" w:themeFillTint="99"/>
            <w:noWrap/>
            <w:hideMark/>
          </w:tcPr>
          <w:p w14:paraId="13AD150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4,4333</w:t>
            </w:r>
          </w:p>
        </w:tc>
      </w:tr>
      <w:tr w:rsidR="00BC450F" w:rsidRPr="00D52CA8" w14:paraId="3AA545E3" w14:textId="77777777" w:rsidTr="00BC450F">
        <w:trPr>
          <w:trHeight w:val="315"/>
        </w:trPr>
        <w:tc>
          <w:tcPr>
            <w:tcW w:w="1438" w:type="dxa"/>
            <w:shd w:val="clear" w:color="auto" w:fill="C45911" w:themeFill="accent2" w:themeFillShade="BF"/>
            <w:noWrap/>
            <w:hideMark/>
          </w:tcPr>
          <w:p w14:paraId="6702DD2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 container</w:t>
            </w:r>
          </w:p>
        </w:tc>
        <w:tc>
          <w:tcPr>
            <w:tcW w:w="1514" w:type="dxa"/>
            <w:shd w:val="clear" w:color="auto" w:fill="C45911" w:themeFill="accent2" w:themeFillShade="BF"/>
            <w:noWrap/>
            <w:hideMark/>
          </w:tcPr>
          <w:p w14:paraId="73EA981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09D9F81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0A101BE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270BE6B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0E9F5E0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C45911" w:themeFill="accent2" w:themeFillShade="BF"/>
            <w:noWrap/>
            <w:hideMark/>
          </w:tcPr>
          <w:p w14:paraId="12E771C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C45911" w:themeFill="accent2" w:themeFillShade="BF"/>
            <w:noWrap/>
            <w:hideMark/>
          </w:tcPr>
          <w:p w14:paraId="54040E4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3634E40E" w14:textId="77777777" w:rsidTr="00BC450F">
        <w:trPr>
          <w:trHeight w:val="315"/>
        </w:trPr>
        <w:tc>
          <w:tcPr>
            <w:tcW w:w="1438" w:type="dxa"/>
            <w:shd w:val="clear" w:color="auto" w:fill="2F5496" w:themeFill="accent1" w:themeFillShade="BF"/>
            <w:noWrap/>
            <w:hideMark/>
          </w:tcPr>
          <w:p w14:paraId="7176EBD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w:t>
            </w:r>
          </w:p>
        </w:tc>
        <w:tc>
          <w:tcPr>
            <w:tcW w:w="1514" w:type="dxa"/>
            <w:shd w:val="clear" w:color="auto" w:fill="2F5496" w:themeFill="accent1" w:themeFillShade="BF"/>
            <w:noWrap/>
            <w:hideMark/>
          </w:tcPr>
          <w:p w14:paraId="7A431AF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3,0424</w:t>
            </w:r>
          </w:p>
        </w:tc>
        <w:tc>
          <w:tcPr>
            <w:tcW w:w="1116" w:type="dxa"/>
            <w:shd w:val="clear" w:color="auto" w:fill="2F5496" w:themeFill="accent1" w:themeFillShade="BF"/>
            <w:noWrap/>
            <w:hideMark/>
          </w:tcPr>
          <w:p w14:paraId="7B6E002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2,9574</w:t>
            </w:r>
          </w:p>
        </w:tc>
        <w:tc>
          <w:tcPr>
            <w:tcW w:w="1116" w:type="dxa"/>
            <w:shd w:val="clear" w:color="auto" w:fill="2F5496" w:themeFill="accent1" w:themeFillShade="BF"/>
            <w:noWrap/>
            <w:hideMark/>
          </w:tcPr>
          <w:p w14:paraId="46086ED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2,904</w:t>
            </w:r>
          </w:p>
        </w:tc>
        <w:tc>
          <w:tcPr>
            <w:tcW w:w="1012" w:type="dxa"/>
            <w:shd w:val="clear" w:color="auto" w:fill="2F5496" w:themeFill="accent1" w:themeFillShade="BF"/>
            <w:noWrap/>
            <w:hideMark/>
          </w:tcPr>
          <w:p w14:paraId="4C923C5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2,8199</w:t>
            </w:r>
          </w:p>
        </w:tc>
        <w:tc>
          <w:tcPr>
            <w:tcW w:w="1012" w:type="dxa"/>
            <w:shd w:val="clear" w:color="auto" w:fill="2F5496" w:themeFill="accent1" w:themeFillShade="BF"/>
            <w:noWrap/>
            <w:hideMark/>
          </w:tcPr>
          <w:p w14:paraId="21220C4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2,9977</w:t>
            </w:r>
          </w:p>
        </w:tc>
        <w:tc>
          <w:tcPr>
            <w:tcW w:w="1217" w:type="dxa"/>
            <w:shd w:val="clear" w:color="auto" w:fill="2F5496" w:themeFill="accent1" w:themeFillShade="BF"/>
            <w:noWrap/>
            <w:hideMark/>
          </w:tcPr>
          <w:p w14:paraId="323DF9D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2,94428</w:t>
            </w:r>
          </w:p>
        </w:tc>
        <w:tc>
          <w:tcPr>
            <w:tcW w:w="1581" w:type="dxa"/>
            <w:shd w:val="clear" w:color="auto" w:fill="2F5496" w:themeFill="accent1" w:themeFillShade="BF"/>
            <w:noWrap/>
            <w:hideMark/>
          </w:tcPr>
          <w:p w14:paraId="0EA6F5E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5D671B8F" w14:textId="77777777" w:rsidTr="00BC450F">
        <w:trPr>
          <w:trHeight w:val="315"/>
        </w:trPr>
        <w:tc>
          <w:tcPr>
            <w:tcW w:w="1438" w:type="dxa"/>
            <w:shd w:val="clear" w:color="auto" w:fill="8EAADB" w:themeFill="accent1" w:themeFillTint="99"/>
            <w:noWrap/>
            <w:hideMark/>
          </w:tcPr>
          <w:p w14:paraId="261DC2F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2</w:t>
            </w:r>
          </w:p>
        </w:tc>
        <w:tc>
          <w:tcPr>
            <w:tcW w:w="1514" w:type="dxa"/>
            <w:shd w:val="clear" w:color="auto" w:fill="8EAADB" w:themeFill="accent1" w:themeFillTint="99"/>
            <w:noWrap/>
            <w:hideMark/>
          </w:tcPr>
          <w:p w14:paraId="5ECCEA9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9,194</w:t>
            </w:r>
          </w:p>
        </w:tc>
        <w:tc>
          <w:tcPr>
            <w:tcW w:w="1116" w:type="dxa"/>
            <w:shd w:val="clear" w:color="auto" w:fill="8EAADB" w:themeFill="accent1" w:themeFillTint="99"/>
            <w:noWrap/>
            <w:hideMark/>
          </w:tcPr>
          <w:p w14:paraId="7651C9B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8,9073</w:t>
            </w:r>
          </w:p>
        </w:tc>
        <w:tc>
          <w:tcPr>
            <w:tcW w:w="1116" w:type="dxa"/>
            <w:shd w:val="clear" w:color="auto" w:fill="8EAADB" w:themeFill="accent1" w:themeFillTint="99"/>
            <w:noWrap/>
            <w:hideMark/>
          </w:tcPr>
          <w:p w14:paraId="3AB5AB7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8,8004</w:t>
            </w:r>
          </w:p>
        </w:tc>
        <w:tc>
          <w:tcPr>
            <w:tcW w:w="1012" w:type="dxa"/>
            <w:shd w:val="clear" w:color="auto" w:fill="8EAADB" w:themeFill="accent1" w:themeFillTint="99"/>
            <w:noWrap/>
            <w:hideMark/>
          </w:tcPr>
          <w:p w14:paraId="66807AB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8,9941</w:t>
            </w:r>
          </w:p>
        </w:tc>
        <w:tc>
          <w:tcPr>
            <w:tcW w:w="1012" w:type="dxa"/>
            <w:shd w:val="clear" w:color="auto" w:fill="8EAADB" w:themeFill="accent1" w:themeFillTint="99"/>
            <w:noWrap/>
            <w:hideMark/>
          </w:tcPr>
          <w:p w14:paraId="69F0303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8,7758</w:t>
            </w:r>
          </w:p>
        </w:tc>
        <w:tc>
          <w:tcPr>
            <w:tcW w:w="1217" w:type="dxa"/>
            <w:shd w:val="clear" w:color="auto" w:fill="8EAADB" w:themeFill="accent1" w:themeFillTint="99"/>
            <w:noWrap/>
            <w:hideMark/>
          </w:tcPr>
          <w:p w14:paraId="3E77A71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8,93432</w:t>
            </w:r>
          </w:p>
        </w:tc>
        <w:tc>
          <w:tcPr>
            <w:tcW w:w="1581" w:type="dxa"/>
            <w:shd w:val="clear" w:color="auto" w:fill="8EAADB" w:themeFill="accent1" w:themeFillTint="99"/>
            <w:noWrap/>
            <w:hideMark/>
          </w:tcPr>
          <w:p w14:paraId="0F52252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548A451C" w14:textId="77777777" w:rsidTr="00BC450F">
        <w:trPr>
          <w:trHeight w:val="315"/>
        </w:trPr>
        <w:tc>
          <w:tcPr>
            <w:tcW w:w="1438" w:type="dxa"/>
            <w:shd w:val="clear" w:color="auto" w:fill="2F5496" w:themeFill="accent1" w:themeFillShade="BF"/>
            <w:noWrap/>
            <w:hideMark/>
          </w:tcPr>
          <w:p w14:paraId="57991C1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1+2</w:t>
            </w:r>
          </w:p>
        </w:tc>
        <w:tc>
          <w:tcPr>
            <w:tcW w:w="1514" w:type="dxa"/>
            <w:shd w:val="clear" w:color="auto" w:fill="2F5496" w:themeFill="accent1" w:themeFillShade="BF"/>
            <w:noWrap/>
            <w:hideMark/>
          </w:tcPr>
          <w:p w14:paraId="27D82BE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12,2365</w:t>
            </w:r>
          </w:p>
        </w:tc>
        <w:tc>
          <w:tcPr>
            <w:tcW w:w="1116" w:type="dxa"/>
            <w:shd w:val="clear" w:color="auto" w:fill="2F5496" w:themeFill="accent1" w:themeFillShade="BF"/>
            <w:noWrap/>
            <w:hideMark/>
          </w:tcPr>
          <w:p w14:paraId="2B17F1B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11,8649</w:t>
            </w:r>
          </w:p>
        </w:tc>
        <w:tc>
          <w:tcPr>
            <w:tcW w:w="1116" w:type="dxa"/>
            <w:shd w:val="clear" w:color="auto" w:fill="2F5496" w:themeFill="accent1" w:themeFillShade="BF"/>
            <w:noWrap/>
            <w:hideMark/>
          </w:tcPr>
          <w:p w14:paraId="50A0BBF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11,7045</w:t>
            </w:r>
          </w:p>
        </w:tc>
        <w:tc>
          <w:tcPr>
            <w:tcW w:w="1012" w:type="dxa"/>
            <w:shd w:val="clear" w:color="auto" w:fill="2F5496" w:themeFill="accent1" w:themeFillShade="BF"/>
            <w:noWrap/>
            <w:hideMark/>
          </w:tcPr>
          <w:p w14:paraId="4156EAD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11,8141</w:t>
            </w:r>
          </w:p>
        </w:tc>
        <w:tc>
          <w:tcPr>
            <w:tcW w:w="1012" w:type="dxa"/>
            <w:shd w:val="clear" w:color="auto" w:fill="2F5496" w:themeFill="accent1" w:themeFillShade="BF"/>
            <w:noWrap/>
            <w:hideMark/>
          </w:tcPr>
          <w:p w14:paraId="3E7AF45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11,7736</w:t>
            </w:r>
          </w:p>
        </w:tc>
        <w:tc>
          <w:tcPr>
            <w:tcW w:w="1217" w:type="dxa"/>
            <w:shd w:val="clear" w:color="auto" w:fill="2F5496" w:themeFill="accent1" w:themeFillShade="BF"/>
            <w:noWrap/>
            <w:hideMark/>
          </w:tcPr>
          <w:p w14:paraId="0DFDACF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11,87872</w:t>
            </w:r>
          </w:p>
        </w:tc>
        <w:tc>
          <w:tcPr>
            <w:tcW w:w="1581" w:type="dxa"/>
            <w:shd w:val="clear" w:color="auto" w:fill="2F5496" w:themeFill="accent1" w:themeFillShade="BF"/>
            <w:noWrap/>
            <w:hideMark/>
          </w:tcPr>
          <w:p w14:paraId="57E0578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7E00146F" w14:textId="77777777" w:rsidTr="00BC450F">
        <w:trPr>
          <w:trHeight w:val="315"/>
        </w:trPr>
        <w:tc>
          <w:tcPr>
            <w:tcW w:w="1438" w:type="dxa"/>
            <w:shd w:val="clear" w:color="auto" w:fill="8EAADB" w:themeFill="accent1" w:themeFillTint="99"/>
            <w:noWrap/>
            <w:hideMark/>
          </w:tcPr>
          <w:p w14:paraId="578A1B1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tot</w:t>
            </w:r>
          </w:p>
        </w:tc>
        <w:tc>
          <w:tcPr>
            <w:tcW w:w="1514" w:type="dxa"/>
            <w:shd w:val="clear" w:color="auto" w:fill="8EAADB" w:themeFill="accent1" w:themeFillTint="99"/>
            <w:noWrap/>
            <w:hideMark/>
          </w:tcPr>
          <w:p w14:paraId="683D111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17,8</w:t>
            </w:r>
          </w:p>
        </w:tc>
        <w:tc>
          <w:tcPr>
            <w:tcW w:w="1116" w:type="dxa"/>
            <w:shd w:val="clear" w:color="auto" w:fill="8EAADB" w:themeFill="accent1" w:themeFillTint="99"/>
            <w:noWrap/>
            <w:hideMark/>
          </w:tcPr>
          <w:p w14:paraId="09C6CA1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17,34</w:t>
            </w:r>
          </w:p>
        </w:tc>
        <w:tc>
          <w:tcPr>
            <w:tcW w:w="1116" w:type="dxa"/>
            <w:shd w:val="clear" w:color="auto" w:fill="8EAADB" w:themeFill="accent1" w:themeFillTint="99"/>
            <w:noWrap/>
            <w:hideMark/>
          </w:tcPr>
          <w:p w14:paraId="2A42FF6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16,98</w:t>
            </w:r>
          </w:p>
        </w:tc>
        <w:tc>
          <w:tcPr>
            <w:tcW w:w="1012" w:type="dxa"/>
            <w:shd w:val="clear" w:color="auto" w:fill="8EAADB" w:themeFill="accent1" w:themeFillTint="99"/>
            <w:noWrap/>
            <w:hideMark/>
          </w:tcPr>
          <w:p w14:paraId="674C538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16,92</w:t>
            </w:r>
          </w:p>
        </w:tc>
        <w:tc>
          <w:tcPr>
            <w:tcW w:w="1012" w:type="dxa"/>
            <w:shd w:val="clear" w:color="auto" w:fill="8EAADB" w:themeFill="accent1" w:themeFillTint="99"/>
            <w:noWrap/>
            <w:hideMark/>
          </w:tcPr>
          <w:p w14:paraId="762E393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16,97</w:t>
            </w:r>
          </w:p>
        </w:tc>
        <w:tc>
          <w:tcPr>
            <w:tcW w:w="1217" w:type="dxa"/>
            <w:shd w:val="clear" w:color="auto" w:fill="8EAADB" w:themeFill="accent1" w:themeFillTint="99"/>
            <w:noWrap/>
            <w:hideMark/>
          </w:tcPr>
          <w:p w14:paraId="6655C98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17,202</w:t>
            </w:r>
          </w:p>
        </w:tc>
        <w:tc>
          <w:tcPr>
            <w:tcW w:w="1581" w:type="dxa"/>
            <w:shd w:val="clear" w:color="auto" w:fill="8EAADB" w:themeFill="accent1" w:themeFillTint="99"/>
            <w:noWrap/>
            <w:hideMark/>
          </w:tcPr>
          <w:p w14:paraId="0420EBB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4,3005</w:t>
            </w:r>
          </w:p>
        </w:tc>
      </w:tr>
      <w:tr w:rsidR="00BC450F" w:rsidRPr="00D52CA8" w14:paraId="5D79EFBF" w14:textId="77777777" w:rsidTr="00BC450F">
        <w:trPr>
          <w:trHeight w:val="315"/>
        </w:trPr>
        <w:tc>
          <w:tcPr>
            <w:tcW w:w="1438" w:type="dxa"/>
            <w:shd w:val="clear" w:color="auto" w:fill="C45911" w:themeFill="accent2" w:themeFillShade="BF"/>
            <w:noWrap/>
            <w:hideMark/>
          </w:tcPr>
          <w:p w14:paraId="641CECA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xml:space="preserve">5 container </w:t>
            </w:r>
          </w:p>
        </w:tc>
        <w:tc>
          <w:tcPr>
            <w:tcW w:w="1514" w:type="dxa"/>
            <w:shd w:val="clear" w:color="auto" w:fill="C45911" w:themeFill="accent2" w:themeFillShade="BF"/>
            <w:noWrap/>
            <w:hideMark/>
          </w:tcPr>
          <w:p w14:paraId="44B0502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3B0102C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30D44EC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5BDE205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738CC9A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C45911" w:themeFill="accent2" w:themeFillShade="BF"/>
            <w:noWrap/>
            <w:hideMark/>
          </w:tcPr>
          <w:p w14:paraId="7B220AF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C45911" w:themeFill="accent2" w:themeFillShade="BF"/>
            <w:noWrap/>
            <w:hideMark/>
          </w:tcPr>
          <w:p w14:paraId="640CE35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0A9B3340" w14:textId="77777777" w:rsidTr="00BC450F">
        <w:trPr>
          <w:trHeight w:val="315"/>
        </w:trPr>
        <w:tc>
          <w:tcPr>
            <w:tcW w:w="1438" w:type="dxa"/>
            <w:shd w:val="clear" w:color="auto" w:fill="2F5496" w:themeFill="accent1" w:themeFillShade="BF"/>
            <w:noWrap/>
            <w:hideMark/>
          </w:tcPr>
          <w:p w14:paraId="29EF513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w:t>
            </w:r>
          </w:p>
        </w:tc>
        <w:tc>
          <w:tcPr>
            <w:tcW w:w="1514" w:type="dxa"/>
            <w:shd w:val="clear" w:color="auto" w:fill="2F5496" w:themeFill="accent1" w:themeFillShade="BF"/>
            <w:noWrap/>
            <w:hideMark/>
          </w:tcPr>
          <w:p w14:paraId="5D0CB61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3,5521</w:t>
            </w:r>
          </w:p>
        </w:tc>
        <w:tc>
          <w:tcPr>
            <w:tcW w:w="1116" w:type="dxa"/>
            <w:shd w:val="clear" w:color="auto" w:fill="2F5496" w:themeFill="accent1" w:themeFillShade="BF"/>
            <w:noWrap/>
            <w:hideMark/>
          </w:tcPr>
          <w:p w14:paraId="4BB1EF1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3,4255</w:t>
            </w:r>
          </w:p>
        </w:tc>
        <w:tc>
          <w:tcPr>
            <w:tcW w:w="1116" w:type="dxa"/>
            <w:shd w:val="clear" w:color="auto" w:fill="2F5496" w:themeFill="accent1" w:themeFillShade="BF"/>
            <w:noWrap/>
            <w:hideMark/>
          </w:tcPr>
          <w:p w14:paraId="042E065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3,10167</w:t>
            </w:r>
          </w:p>
        </w:tc>
        <w:tc>
          <w:tcPr>
            <w:tcW w:w="1012" w:type="dxa"/>
            <w:shd w:val="clear" w:color="auto" w:fill="2F5496" w:themeFill="accent1" w:themeFillShade="BF"/>
            <w:noWrap/>
            <w:hideMark/>
          </w:tcPr>
          <w:p w14:paraId="74B53DC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3,4302</w:t>
            </w:r>
          </w:p>
        </w:tc>
        <w:tc>
          <w:tcPr>
            <w:tcW w:w="1012" w:type="dxa"/>
            <w:shd w:val="clear" w:color="auto" w:fill="2F5496" w:themeFill="accent1" w:themeFillShade="BF"/>
            <w:noWrap/>
            <w:hideMark/>
          </w:tcPr>
          <w:p w14:paraId="680FA16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3,4475</w:t>
            </w:r>
          </w:p>
        </w:tc>
        <w:tc>
          <w:tcPr>
            <w:tcW w:w="1217" w:type="dxa"/>
            <w:shd w:val="clear" w:color="auto" w:fill="2F5496" w:themeFill="accent1" w:themeFillShade="BF"/>
            <w:noWrap/>
            <w:hideMark/>
          </w:tcPr>
          <w:p w14:paraId="3AB0E45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3,391394</w:t>
            </w:r>
          </w:p>
        </w:tc>
        <w:tc>
          <w:tcPr>
            <w:tcW w:w="1581" w:type="dxa"/>
            <w:shd w:val="clear" w:color="auto" w:fill="2F5496" w:themeFill="accent1" w:themeFillShade="BF"/>
            <w:noWrap/>
            <w:hideMark/>
          </w:tcPr>
          <w:p w14:paraId="2F3475E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30AE42BD" w14:textId="77777777" w:rsidTr="00BC450F">
        <w:trPr>
          <w:trHeight w:val="315"/>
        </w:trPr>
        <w:tc>
          <w:tcPr>
            <w:tcW w:w="1438" w:type="dxa"/>
            <w:shd w:val="clear" w:color="auto" w:fill="8EAADB" w:themeFill="accent1" w:themeFillTint="99"/>
            <w:noWrap/>
            <w:hideMark/>
          </w:tcPr>
          <w:p w14:paraId="7F09D10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2</w:t>
            </w:r>
          </w:p>
        </w:tc>
        <w:tc>
          <w:tcPr>
            <w:tcW w:w="1514" w:type="dxa"/>
            <w:shd w:val="clear" w:color="auto" w:fill="8EAADB" w:themeFill="accent1" w:themeFillTint="99"/>
            <w:noWrap/>
            <w:hideMark/>
          </w:tcPr>
          <w:p w14:paraId="36A5BF6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11,4432</w:t>
            </w:r>
          </w:p>
        </w:tc>
        <w:tc>
          <w:tcPr>
            <w:tcW w:w="1116" w:type="dxa"/>
            <w:shd w:val="clear" w:color="auto" w:fill="8EAADB" w:themeFill="accent1" w:themeFillTint="99"/>
            <w:noWrap/>
            <w:hideMark/>
          </w:tcPr>
          <w:p w14:paraId="0FACD0F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11,6143</w:t>
            </w:r>
          </w:p>
        </w:tc>
        <w:tc>
          <w:tcPr>
            <w:tcW w:w="1116" w:type="dxa"/>
            <w:shd w:val="clear" w:color="auto" w:fill="8EAADB" w:themeFill="accent1" w:themeFillTint="99"/>
            <w:noWrap/>
            <w:hideMark/>
          </w:tcPr>
          <w:p w14:paraId="73D9B24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11,60524</w:t>
            </w:r>
          </w:p>
        </w:tc>
        <w:tc>
          <w:tcPr>
            <w:tcW w:w="1012" w:type="dxa"/>
            <w:shd w:val="clear" w:color="auto" w:fill="8EAADB" w:themeFill="accent1" w:themeFillTint="99"/>
            <w:noWrap/>
            <w:hideMark/>
          </w:tcPr>
          <w:p w14:paraId="0199352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11,081</w:t>
            </w:r>
          </w:p>
        </w:tc>
        <w:tc>
          <w:tcPr>
            <w:tcW w:w="1012" w:type="dxa"/>
            <w:shd w:val="clear" w:color="auto" w:fill="8EAADB" w:themeFill="accent1" w:themeFillTint="99"/>
            <w:noWrap/>
            <w:hideMark/>
          </w:tcPr>
          <w:p w14:paraId="6D97AC5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11,6664</w:t>
            </w:r>
          </w:p>
        </w:tc>
        <w:tc>
          <w:tcPr>
            <w:tcW w:w="1217" w:type="dxa"/>
            <w:shd w:val="clear" w:color="auto" w:fill="8EAADB" w:themeFill="accent1" w:themeFillTint="99"/>
            <w:noWrap/>
            <w:hideMark/>
          </w:tcPr>
          <w:p w14:paraId="6EBA994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11,482028</w:t>
            </w:r>
          </w:p>
        </w:tc>
        <w:tc>
          <w:tcPr>
            <w:tcW w:w="1581" w:type="dxa"/>
            <w:shd w:val="clear" w:color="auto" w:fill="8EAADB" w:themeFill="accent1" w:themeFillTint="99"/>
            <w:noWrap/>
            <w:hideMark/>
          </w:tcPr>
          <w:p w14:paraId="07966BB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3772E013" w14:textId="77777777" w:rsidTr="00BC450F">
        <w:trPr>
          <w:trHeight w:val="315"/>
        </w:trPr>
        <w:tc>
          <w:tcPr>
            <w:tcW w:w="1438" w:type="dxa"/>
            <w:shd w:val="clear" w:color="auto" w:fill="2F5496" w:themeFill="accent1" w:themeFillShade="BF"/>
            <w:noWrap/>
            <w:hideMark/>
          </w:tcPr>
          <w:p w14:paraId="2843138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1+2</w:t>
            </w:r>
          </w:p>
        </w:tc>
        <w:tc>
          <w:tcPr>
            <w:tcW w:w="1514" w:type="dxa"/>
            <w:shd w:val="clear" w:color="auto" w:fill="2F5496" w:themeFill="accent1" w:themeFillShade="BF"/>
            <w:noWrap/>
            <w:hideMark/>
          </w:tcPr>
          <w:p w14:paraId="30518EE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14,9954</w:t>
            </w:r>
          </w:p>
        </w:tc>
        <w:tc>
          <w:tcPr>
            <w:tcW w:w="1116" w:type="dxa"/>
            <w:shd w:val="clear" w:color="auto" w:fill="2F5496" w:themeFill="accent1" w:themeFillShade="BF"/>
            <w:noWrap/>
            <w:hideMark/>
          </w:tcPr>
          <w:p w14:paraId="43E3A10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15,03988</w:t>
            </w:r>
          </w:p>
        </w:tc>
        <w:tc>
          <w:tcPr>
            <w:tcW w:w="1116" w:type="dxa"/>
            <w:shd w:val="clear" w:color="auto" w:fill="2F5496" w:themeFill="accent1" w:themeFillShade="BF"/>
            <w:noWrap/>
            <w:hideMark/>
          </w:tcPr>
          <w:p w14:paraId="0EA5B8C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14,7866</w:t>
            </w:r>
          </w:p>
        </w:tc>
        <w:tc>
          <w:tcPr>
            <w:tcW w:w="1012" w:type="dxa"/>
            <w:shd w:val="clear" w:color="auto" w:fill="2F5496" w:themeFill="accent1" w:themeFillShade="BF"/>
            <w:noWrap/>
            <w:hideMark/>
          </w:tcPr>
          <w:p w14:paraId="06AF64D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14,5113</w:t>
            </w:r>
          </w:p>
        </w:tc>
        <w:tc>
          <w:tcPr>
            <w:tcW w:w="1012" w:type="dxa"/>
            <w:shd w:val="clear" w:color="auto" w:fill="2F5496" w:themeFill="accent1" w:themeFillShade="BF"/>
            <w:noWrap/>
            <w:hideMark/>
          </w:tcPr>
          <w:p w14:paraId="11BC7A2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15,114</w:t>
            </w:r>
          </w:p>
        </w:tc>
        <w:tc>
          <w:tcPr>
            <w:tcW w:w="1217" w:type="dxa"/>
            <w:shd w:val="clear" w:color="auto" w:fill="2F5496" w:themeFill="accent1" w:themeFillShade="BF"/>
            <w:noWrap/>
            <w:hideMark/>
          </w:tcPr>
          <w:p w14:paraId="06A7E3A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14,889436</w:t>
            </w:r>
          </w:p>
        </w:tc>
        <w:tc>
          <w:tcPr>
            <w:tcW w:w="1581" w:type="dxa"/>
            <w:shd w:val="clear" w:color="auto" w:fill="2F5496" w:themeFill="accent1" w:themeFillShade="BF"/>
            <w:noWrap/>
            <w:hideMark/>
          </w:tcPr>
          <w:p w14:paraId="71D5F05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044BA549" w14:textId="77777777" w:rsidTr="00BC450F">
        <w:trPr>
          <w:trHeight w:val="315"/>
        </w:trPr>
        <w:tc>
          <w:tcPr>
            <w:tcW w:w="1438" w:type="dxa"/>
            <w:shd w:val="clear" w:color="auto" w:fill="8EAADB" w:themeFill="accent1" w:themeFillTint="99"/>
            <w:noWrap/>
            <w:hideMark/>
          </w:tcPr>
          <w:p w14:paraId="4D0B0D0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tot</w:t>
            </w:r>
          </w:p>
        </w:tc>
        <w:tc>
          <w:tcPr>
            <w:tcW w:w="1514" w:type="dxa"/>
            <w:shd w:val="clear" w:color="auto" w:fill="8EAADB" w:themeFill="accent1" w:themeFillTint="99"/>
            <w:noWrap/>
            <w:hideMark/>
          </w:tcPr>
          <w:p w14:paraId="3C005E8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21,24</w:t>
            </w:r>
          </w:p>
        </w:tc>
        <w:tc>
          <w:tcPr>
            <w:tcW w:w="1116" w:type="dxa"/>
            <w:shd w:val="clear" w:color="auto" w:fill="8EAADB" w:themeFill="accent1" w:themeFillTint="99"/>
            <w:noWrap/>
            <w:hideMark/>
          </w:tcPr>
          <w:p w14:paraId="75371A5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20,89</w:t>
            </w:r>
          </w:p>
        </w:tc>
        <w:tc>
          <w:tcPr>
            <w:tcW w:w="1116" w:type="dxa"/>
            <w:shd w:val="clear" w:color="auto" w:fill="8EAADB" w:themeFill="accent1" w:themeFillTint="99"/>
            <w:noWrap/>
            <w:hideMark/>
          </w:tcPr>
          <w:p w14:paraId="5DFB39E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21,07</w:t>
            </w:r>
          </w:p>
        </w:tc>
        <w:tc>
          <w:tcPr>
            <w:tcW w:w="1012" w:type="dxa"/>
            <w:shd w:val="clear" w:color="auto" w:fill="8EAADB" w:themeFill="accent1" w:themeFillTint="99"/>
            <w:noWrap/>
            <w:hideMark/>
          </w:tcPr>
          <w:p w14:paraId="09E91DC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20,51</w:t>
            </w:r>
          </w:p>
        </w:tc>
        <w:tc>
          <w:tcPr>
            <w:tcW w:w="1012" w:type="dxa"/>
            <w:shd w:val="clear" w:color="auto" w:fill="8EAADB" w:themeFill="accent1" w:themeFillTint="99"/>
            <w:noWrap/>
            <w:hideMark/>
          </w:tcPr>
          <w:p w14:paraId="4F27FA0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21,47</w:t>
            </w:r>
          </w:p>
        </w:tc>
        <w:tc>
          <w:tcPr>
            <w:tcW w:w="1217" w:type="dxa"/>
            <w:shd w:val="clear" w:color="auto" w:fill="8EAADB" w:themeFill="accent1" w:themeFillTint="99"/>
            <w:noWrap/>
            <w:hideMark/>
          </w:tcPr>
          <w:p w14:paraId="4BAF311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21,036</w:t>
            </w:r>
          </w:p>
        </w:tc>
        <w:tc>
          <w:tcPr>
            <w:tcW w:w="1581" w:type="dxa"/>
            <w:shd w:val="clear" w:color="auto" w:fill="8EAADB" w:themeFill="accent1" w:themeFillTint="99"/>
            <w:noWrap/>
            <w:hideMark/>
          </w:tcPr>
          <w:p w14:paraId="1AFA02D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4,2072</w:t>
            </w:r>
          </w:p>
        </w:tc>
      </w:tr>
      <w:tr w:rsidR="00BC450F" w:rsidRPr="00D52CA8" w14:paraId="26039C2D" w14:textId="77777777" w:rsidTr="00BC450F">
        <w:trPr>
          <w:trHeight w:val="300"/>
        </w:trPr>
        <w:tc>
          <w:tcPr>
            <w:tcW w:w="1438" w:type="dxa"/>
            <w:shd w:val="clear" w:color="auto" w:fill="C45911" w:themeFill="accent2" w:themeFillShade="BF"/>
            <w:noWrap/>
            <w:hideMark/>
          </w:tcPr>
          <w:p w14:paraId="6510975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8 container</w:t>
            </w:r>
          </w:p>
        </w:tc>
        <w:tc>
          <w:tcPr>
            <w:tcW w:w="1514" w:type="dxa"/>
            <w:shd w:val="clear" w:color="auto" w:fill="C45911" w:themeFill="accent2" w:themeFillShade="BF"/>
            <w:noWrap/>
            <w:hideMark/>
          </w:tcPr>
          <w:p w14:paraId="4889E84D" w14:textId="77777777" w:rsidR="00BC450F" w:rsidRPr="00D52CA8" w:rsidRDefault="00BC450F" w:rsidP="00BC450F">
            <w:pPr>
              <w:spacing w:after="161"/>
              <w:ind w:left="-5" w:right="139"/>
              <w:jc w:val="both"/>
              <w:rPr>
                <w:rFonts w:asciiTheme="majorHAnsi" w:hAnsiTheme="majorHAnsi" w:cstheme="majorHAnsi"/>
                <w:bCs/>
                <w:sz w:val="20"/>
                <w:szCs w:val="20"/>
              </w:rPr>
            </w:pPr>
          </w:p>
        </w:tc>
        <w:tc>
          <w:tcPr>
            <w:tcW w:w="1116" w:type="dxa"/>
            <w:shd w:val="clear" w:color="auto" w:fill="C45911" w:themeFill="accent2" w:themeFillShade="BF"/>
            <w:noWrap/>
            <w:hideMark/>
          </w:tcPr>
          <w:p w14:paraId="6DA19EB2"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116" w:type="dxa"/>
            <w:shd w:val="clear" w:color="auto" w:fill="C45911" w:themeFill="accent2" w:themeFillShade="BF"/>
            <w:noWrap/>
            <w:hideMark/>
          </w:tcPr>
          <w:p w14:paraId="6C5212DD"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012" w:type="dxa"/>
            <w:shd w:val="clear" w:color="auto" w:fill="C45911" w:themeFill="accent2" w:themeFillShade="BF"/>
            <w:noWrap/>
            <w:hideMark/>
          </w:tcPr>
          <w:p w14:paraId="23AAA066"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012" w:type="dxa"/>
            <w:shd w:val="clear" w:color="auto" w:fill="C45911" w:themeFill="accent2" w:themeFillShade="BF"/>
            <w:noWrap/>
            <w:hideMark/>
          </w:tcPr>
          <w:p w14:paraId="63D8231F"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217" w:type="dxa"/>
            <w:shd w:val="clear" w:color="auto" w:fill="C45911" w:themeFill="accent2" w:themeFillShade="BF"/>
            <w:noWrap/>
            <w:hideMark/>
          </w:tcPr>
          <w:p w14:paraId="75C853B2"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581" w:type="dxa"/>
            <w:shd w:val="clear" w:color="auto" w:fill="C45911" w:themeFill="accent2" w:themeFillShade="BF"/>
            <w:noWrap/>
            <w:hideMark/>
          </w:tcPr>
          <w:p w14:paraId="213FC209" w14:textId="77777777" w:rsidR="00BC450F" w:rsidRPr="00D52CA8" w:rsidRDefault="00BC450F" w:rsidP="00BC450F">
            <w:pPr>
              <w:spacing w:after="161"/>
              <w:ind w:left="-5" w:right="139"/>
              <w:jc w:val="both"/>
              <w:rPr>
                <w:rFonts w:asciiTheme="majorHAnsi" w:hAnsiTheme="majorHAnsi" w:cstheme="majorHAnsi"/>
                <w:sz w:val="20"/>
                <w:szCs w:val="20"/>
              </w:rPr>
            </w:pPr>
          </w:p>
        </w:tc>
      </w:tr>
      <w:tr w:rsidR="00BC450F" w:rsidRPr="00D52CA8" w14:paraId="40F397EE" w14:textId="77777777" w:rsidTr="00BC450F">
        <w:trPr>
          <w:trHeight w:val="300"/>
        </w:trPr>
        <w:tc>
          <w:tcPr>
            <w:tcW w:w="1438" w:type="dxa"/>
            <w:shd w:val="clear" w:color="auto" w:fill="2F5496" w:themeFill="accent1" w:themeFillShade="BF"/>
            <w:noWrap/>
            <w:hideMark/>
          </w:tcPr>
          <w:p w14:paraId="738B3A1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w:t>
            </w:r>
          </w:p>
        </w:tc>
        <w:tc>
          <w:tcPr>
            <w:tcW w:w="1514" w:type="dxa"/>
            <w:shd w:val="clear" w:color="auto" w:fill="2F5496" w:themeFill="accent1" w:themeFillShade="BF"/>
            <w:noWrap/>
            <w:hideMark/>
          </w:tcPr>
          <w:p w14:paraId="3F3FA89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5,3558</w:t>
            </w:r>
          </w:p>
        </w:tc>
        <w:tc>
          <w:tcPr>
            <w:tcW w:w="1116" w:type="dxa"/>
            <w:shd w:val="clear" w:color="auto" w:fill="2F5496" w:themeFill="accent1" w:themeFillShade="BF"/>
            <w:noWrap/>
            <w:hideMark/>
          </w:tcPr>
          <w:p w14:paraId="0832AF6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5,5466</w:t>
            </w:r>
          </w:p>
        </w:tc>
        <w:tc>
          <w:tcPr>
            <w:tcW w:w="1116" w:type="dxa"/>
            <w:shd w:val="clear" w:color="auto" w:fill="2F5496" w:themeFill="accent1" w:themeFillShade="BF"/>
            <w:noWrap/>
            <w:hideMark/>
          </w:tcPr>
          <w:p w14:paraId="1B7FA50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4,8468</w:t>
            </w:r>
          </w:p>
        </w:tc>
        <w:tc>
          <w:tcPr>
            <w:tcW w:w="1012" w:type="dxa"/>
            <w:shd w:val="clear" w:color="auto" w:fill="2F5496" w:themeFill="accent1" w:themeFillShade="BF"/>
            <w:noWrap/>
            <w:hideMark/>
          </w:tcPr>
          <w:p w14:paraId="0AEB20F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5,603</w:t>
            </w:r>
          </w:p>
        </w:tc>
        <w:tc>
          <w:tcPr>
            <w:tcW w:w="1012" w:type="dxa"/>
            <w:shd w:val="clear" w:color="auto" w:fill="2F5496" w:themeFill="accent1" w:themeFillShade="BF"/>
            <w:noWrap/>
            <w:hideMark/>
          </w:tcPr>
          <w:p w14:paraId="795C5D4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5,2817</w:t>
            </w:r>
          </w:p>
        </w:tc>
        <w:tc>
          <w:tcPr>
            <w:tcW w:w="1217" w:type="dxa"/>
            <w:shd w:val="clear" w:color="auto" w:fill="2F5496" w:themeFill="accent1" w:themeFillShade="BF"/>
            <w:noWrap/>
            <w:hideMark/>
          </w:tcPr>
          <w:p w14:paraId="67733373" w14:textId="77777777" w:rsidR="00BC450F" w:rsidRPr="00D52CA8" w:rsidRDefault="00BC450F" w:rsidP="00BC450F">
            <w:pPr>
              <w:spacing w:after="161"/>
              <w:ind w:left="-5" w:right="139"/>
              <w:jc w:val="both"/>
              <w:rPr>
                <w:rFonts w:asciiTheme="majorHAnsi" w:hAnsiTheme="majorHAnsi" w:cstheme="majorHAnsi"/>
                <w:sz w:val="20"/>
                <w:szCs w:val="20"/>
              </w:rPr>
            </w:pPr>
            <w:r w:rsidRPr="00D52CA8">
              <w:rPr>
                <w:rFonts w:asciiTheme="majorHAnsi" w:hAnsiTheme="majorHAnsi" w:cstheme="majorHAnsi"/>
                <w:sz w:val="20"/>
                <w:szCs w:val="20"/>
              </w:rPr>
              <w:t>5,32678</w:t>
            </w:r>
          </w:p>
        </w:tc>
        <w:tc>
          <w:tcPr>
            <w:tcW w:w="1581" w:type="dxa"/>
            <w:shd w:val="clear" w:color="auto" w:fill="2F5496" w:themeFill="accent1" w:themeFillShade="BF"/>
            <w:noWrap/>
            <w:hideMark/>
          </w:tcPr>
          <w:p w14:paraId="4989A7B5" w14:textId="77777777" w:rsidR="00BC450F" w:rsidRPr="00D52CA8" w:rsidRDefault="00BC450F" w:rsidP="00BC450F">
            <w:pPr>
              <w:spacing w:after="161"/>
              <w:ind w:left="-5" w:right="139"/>
              <w:jc w:val="both"/>
              <w:rPr>
                <w:rFonts w:asciiTheme="majorHAnsi" w:hAnsiTheme="majorHAnsi" w:cstheme="majorHAnsi"/>
                <w:sz w:val="20"/>
                <w:szCs w:val="20"/>
              </w:rPr>
            </w:pPr>
          </w:p>
        </w:tc>
      </w:tr>
      <w:tr w:rsidR="00BC450F" w:rsidRPr="00D52CA8" w14:paraId="428A46D4" w14:textId="77777777" w:rsidTr="00BC450F">
        <w:trPr>
          <w:trHeight w:val="300"/>
        </w:trPr>
        <w:tc>
          <w:tcPr>
            <w:tcW w:w="1438" w:type="dxa"/>
            <w:shd w:val="clear" w:color="auto" w:fill="8EAADB" w:themeFill="accent1" w:themeFillTint="99"/>
            <w:noWrap/>
            <w:hideMark/>
          </w:tcPr>
          <w:p w14:paraId="5C1862B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2</w:t>
            </w:r>
          </w:p>
        </w:tc>
        <w:tc>
          <w:tcPr>
            <w:tcW w:w="1514" w:type="dxa"/>
            <w:shd w:val="clear" w:color="auto" w:fill="8EAADB" w:themeFill="accent1" w:themeFillTint="99"/>
            <w:noWrap/>
            <w:hideMark/>
          </w:tcPr>
          <w:p w14:paraId="2E9118B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17,9632</w:t>
            </w:r>
          </w:p>
        </w:tc>
        <w:tc>
          <w:tcPr>
            <w:tcW w:w="1116" w:type="dxa"/>
            <w:shd w:val="clear" w:color="auto" w:fill="8EAADB" w:themeFill="accent1" w:themeFillTint="99"/>
            <w:noWrap/>
            <w:hideMark/>
          </w:tcPr>
          <w:p w14:paraId="0F6D404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19,4403</w:t>
            </w:r>
          </w:p>
        </w:tc>
        <w:tc>
          <w:tcPr>
            <w:tcW w:w="1116" w:type="dxa"/>
            <w:shd w:val="clear" w:color="auto" w:fill="8EAADB" w:themeFill="accent1" w:themeFillTint="99"/>
            <w:noWrap/>
            <w:hideMark/>
          </w:tcPr>
          <w:p w14:paraId="6D48A96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17,5591</w:t>
            </w:r>
          </w:p>
        </w:tc>
        <w:tc>
          <w:tcPr>
            <w:tcW w:w="1012" w:type="dxa"/>
            <w:shd w:val="clear" w:color="auto" w:fill="8EAADB" w:themeFill="accent1" w:themeFillTint="99"/>
            <w:noWrap/>
            <w:hideMark/>
          </w:tcPr>
          <w:p w14:paraId="1798CA8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18,1129</w:t>
            </w:r>
          </w:p>
        </w:tc>
        <w:tc>
          <w:tcPr>
            <w:tcW w:w="1012" w:type="dxa"/>
            <w:shd w:val="clear" w:color="auto" w:fill="8EAADB" w:themeFill="accent1" w:themeFillTint="99"/>
            <w:noWrap/>
            <w:hideMark/>
          </w:tcPr>
          <w:p w14:paraId="5B9EC10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19,0452</w:t>
            </w:r>
          </w:p>
        </w:tc>
        <w:tc>
          <w:tcPr>
            <w:tcW w:w="1217" w:type="dxa"/>
            <w:shd w:val="clear" w:color="auto" w:fill="8EAADB" w:themeFill="accent1" w:themeFillTint="99"/>
            <w:noWrap/>
            <w:hideMark/>
          </w:tcPr>
          <w:p w14:paraId="74614DBD" w14:textId="77777777" w:rsidR="00BC450F" w:rsidRPr="00D52CA8" w:rsidRDefault="00BC450F" w:rsidP="00BC450F">
            <w:pPr>
              <w:spacing w:after="161"/>
              <w:ind w:left="-5" w:right="139"/>
              <w:jc w:val="both"/>
              <w:rPr>
                <w:rFonts w:asciiTheme="majorHAnsi" w:hAnsiTheme="majorHAnsi" w:cstheme="majorHAnsi"/>
                <w:sz w:val="20"/>
                <w:szCs w:val="20"/>
              </w:rPr>
            </w:pPr>
            <w:r w:rsidRPr="00D52CA8">
              <w:rPr>
                <w:rFonts w:asciiTheme="majorHAnsi" w:hAnsiTheme="majorHAnsi" w:cstheme="majorHAnsi"/>
                <w:sz w:val="20"/>
                <w:szCs w:val="20"/>
              </w:rPr>
              <w:t>18,42414</w:t>
            </w:r>
          </w:p>
        </w:tc>
        <w:tc>
          <w:tcPr>
            <w:tcW w:w="1581" w:type="dxa"/>
            <w:shd w:val="clear" w:color="auto" w:fill="8EAADB" w:themeFill="accent1" w:themeFillTint="99"/>
            <w:noWrap/>
            <w:hideMark/>
          </w:tcPr>
          <w:p w14:paraId="53F03E13" w14:textId="77777777" w:rsidR="00BC450F" w:rsidRPr="00D52CA8" w:rsidRDefault="00BC450F" w:rsidP="00BC450F">
            <w:pPr>
              <w:spacing w:after="161"/>
              <w:ind w:left="-5" w:right="139"/>
              <w:jc w:val="both"/>
              <w:rPr>
                <w:rFonts w:asciiTheme="majorHAnsi" w:hAnsiTheme="majorHAnsi" w:cstheme="majorHAnsi"/>
                <w:sz w:val="20"/>
                <w:szCs w:val="20"/>
              </w:rPr>
            </w:pPr>
          </w:p>
        </w:tc>
      </w:tr>
      <w:tr w:rsidR="00BC450F" w:rsidRPr="00D52CA8" w14:paraId="4DA76CB7" w14:textId="77777777" w:rsidTr="00BC450F">
        <w:trPr>
          <w:trHeight w:val="300"/>
        </w:trPr>
        <w:tc>
          <w:tcPr>
            <w:tcW w:w="1438" w:type="dxa"/>
            <w:shd w:val="clear" w:color="auto" w:fill="2F5496" w:themeFill="accent1" w:themeFillShade="BF"/>
            <w:noWrap/>
            <w:hideMark/>
          </w:tcPr>
          <w:p w14:paraId="4DCC0A6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lastRenderedPageBreak/>
              <w:t>processo 1+2</w:t>
            </w:r>
          </w:p>
        </w:tc>
        <w:tc>
          <w:tcPr>
            <w:tcW w:w="1514" w:type="dxa"/>
            <w:shd w:val="clear" w:color="auto" w:fill="2F5496" w:themeFill="accent1" w:themeFillShade="BF"/>
            <w:noWrap/>
            <w:hideMark/>
          </w:tcPr>
          <w:p w14:paraId="27B7238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23,3191</w:t>
            </w:r>
          </w:p>
        </w:tc>
        <w:tc>
          <w:tcPr>
            <w:tcW w:w="1116" w:type="dxa"/>
            <w:shd w:val="clear" w:color="auto" w:fill="2F5496" w:themeFill="accent1" w:themeFillShade="BF"/>
            <w:noWrap/>
            <w:hideMark/>
          </w:tcPr>
          <w:p w14:paraId="37D9AD6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24,987</w:t>
            </w:r>
          </w:p>
        </w:tc>
        <w:tc>
          <w:tcPr>
            <w:tcW w:w="1116" w:type="dxa"/>
            <w:shd w:val="clear" w:color="auto" w:fill="2F5496" w:themeFill="accent1" w:themeFillShade="BF"/>
            <w:noWrap/>
            <w:hideMark/>
          </w:tcPr>
          <w:p w14:paraId="34DF3D3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22,601</w:t>
            </w:r>
          </w:p>
        </w:tc>
        <w:tc>
          <w:tcPr>
            <w:tcW w:w="1012" w:type="dxa"/>
            <w:shd w:val="clear" w:color="auto" w:fill="2F5496" w:themeFill="accent1" w:themeFillShade="BF"/>
            <w:noWrap/>
            <w:hideMark/>
          </w:tcPr>
          <w:p w14:paraId="733B275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23,715</w:t>
            </w:r>
          </w:p>
        </w:tc>
        <w:tc>
          <w:tcPr>
            <w:tcW w:w="1012" w:type="dxa"/>
            <w:shd w:val="clear" w:color="auto" w:fill="2F5496" w:themeFill="accent1" w:themeFillShade="BF"/>
            <w:noWrap/>
            <w:hideMark/>
          </w:tcPr>
          <w:p w14:paraId="3F600FD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24,0023</w:t>
            </w:r>
          </w:p>
        </w:tc>
        <w:tc>
          <w:tcPr>
            <w:tcW w:w="1217" w:type="dxa"/>
            <w:shd w:val="clear" w:color="auto" w:fill="2F5496" w:themeFill="accent1" w:themeFillShade="BF"/>
            <w:noWrap/>
            <w:hideMark/>
          </w:tcPr>
          <w:p w14:paraId="634C749C" w14:textId="77777777" w:rsidR="00BC450F" w:rsidRPr="00D52CA8" w:rsidRDefault="00BC450F" w:rsidP="00BC450F">
            <w:pPr>
              <w:spacing w:after="161"/>
              <w:ind w:left="-5" w:right="139"/>
              <w:jc w:val="both"/>
              <w:rPr>
                <w:rFonts w:asciiTheme="majorHAnsi" w:hAnsiTheme="majorHAnsi" w:cstheme="majorHAnsi"/>
                <w:sz w:val="20"/>
                <w:szCs w:val="20"/>
              </w:rPr>
            </w:pPr>
            <w:r w:rsidRPr="00D52CA8">
              <w:rPr>
                <w:rFonts w:asciiTheme="majorHAnsi" w:hAnsiTheme="majorHAnsi" w:cstheme="majorHAnsi"/>
                <w:sz w:val="20"/>
                <w:szCs w:val="20"/>
              </w:rPr>
              <w:t>23,72488</w:t>
            </w:r>
          </w:p>
        </w:tc>
        <w:tc>
          <w:tcPr>
            <w:tcW w:w="1581" w:type="dxa"/>
            <w:shd w:val="clear" w:color="auto" w:fill="2F5496" w:themeFill="accent1" w:themeFillShade="BF"/>
            <w:noWrap/>
            <w:hideMark/>
          </w:tcPr>
          <w:p w14:paraId="072265C8" w14:textId="77777777" w:rsidR="00BC450F" w:rsidRPr="00D52CA8" w:rsidRDefault="00BC450F" w:rsidP="00BC450F">
            <w:pPr>
              <w:spacing w:after="161"/>
              <w:ind w:left="-5" w:right="139"/>
              <w:jc w:val="both"/>
              <w:rPr>
                <w:rFonts w:asciiTheme="majorHAnsi" w:hAnsiTheme="majorHAnsi" w:cstheme="majorHAnsi"/>
                <w:sz w:val="20"/>
                <w:szCs w:val="20"/>
              </w:rPr>
            </w:pPr>
          </w:p>
        </w:tc>
      </w:tr>
      <w:tr w:rsidR="00BC450F" w:rsidRPr="00D52CA8" w14:paraId="74F58B0D" w14:textId="77777777" w:rsidTr="00BC450F">
        <w:trPr>
          <w:trHeight w:val="300"/>
        </w:trPr>
        <w:tc>
          <w:tcPr>
            <w:tcW w:w="1438" w:type="dxa"/>
            <w:shd w:val="clear" w:color="auto" w:fill="8EAADB" w:themeFill="accent1" w:themeFillTint="99"/>
            <w:noWrap/>
            <w:hideMark/>
          </w:tcPr>
          <w:p w14:paraId="2B02982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tot</w:t>
            </w:r>
          </w:p>
        </w:tc>
        <w:tc>
          <w:tcPr>
            <w:tcW w:w="1514" w:type="dxa"/>
            <w:shd w:val="clear" w:color="auto" w:fill="8EAADB" w:themeFill="accent1" w:themeFillTint="99"/>
            <w:noWrap/>
            <w:hideMark/>
          </w:tcPr>
          <w:p w14:paraId="1D92CFD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32,56</w:t>
            </w:r>
          </w:p>
        </w:tc>
        <w:tc>
          <w:tcPr>
            <w:tcW w:w="1116" w:type="dxa"/>
            <w:shd w:val="clear" w:color="auto" w:fill="8EAADB" w:themeFill="accent1" w:themeFillTint="99"/>
            <w:noWrap/>
            <w:hideMark/>
          </w:tcPr>
          <w:p w14:paraId="243BC77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33,19</w:t>
            </w:r>
          </w:p>
        </w:tc>
        <w:tc>
          <w:tcPr>
            <w:tcW w:w="1116" w:type="dxa"/>
            <w:shd w:val="clear" w:color="auto" w:fill="8EAADB" w:themeFill="accent1" w:themeFillTint="99"/>
            <w:noWrap/>
            <w:hideMark/>
          </w:tcPr>
          <w:p w14:paraId="245F023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31,52</w:t>
            </w:r>
          </w:p>
        </w:tc>
        <w:tc>
          <w:tcPr>
            <w:tcW w:w="1012" w:type="dxa"/>
            <w:shd w:val="clear" w:color="auto" w:fill="8EAADB" w:themeFill="accent1" w:themeFillTint="99"/>
            <w:noWrap/>
            <w:hideMark/>
          </w:tcPr>
          <w:p w14:paraId="6BE4820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32,59</w:t>
            </w:r>
          </w:p>
        </w:tc>
        <w:tc>
          <w:tcPr>
            <w:tcW w:w="1012" w:type="dxa"/>
            <w:shd w:val="clear" w:color="auto" w:fill="8EAADB" w:themeFill="accent1" w:themeFillTint="99"/>
            <w:noWrap/>
            <w:hideMark/>
          </w:tcPr>
          <w:p w14:paraId="385CE0B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32,74</w:t>
            </w:r>
          </w:p>
        </w:tc>
        <w:tc>
          <w:tcPr>
            <w:tcW w:w="1217" w:type="dxa"/>
            <w:shd w:val="clear" w:color="auto" w:fill="8EAADB" w:themeFill="accent1" w:themeFillTint="99"/>
            <w:noWrap/>
            <w:hideMark/>
          </w:tcPr>
          <w:p w14:paraId="5E24CF46" w14:textId="77777777" w:rsidR="00BC450F" w:rsidRPr="00D52CA8" w:rsidRDefault="00BC450F" w:rsidP="00BC450F">
            <w:pPr>
              <w:spacing w:after="161"/>
              <w:ind w:left="-5" w:right="139"/>
              <w:jc w:val="both"/>
              <w:rPr>
                <w:rFonts w:asciiTheme="majorHAnsi" w:hAnsiTheme="majorHAnsi" w:cstheme="majorHAnsi"/>
                <w:sz w:val="20"/>
                <w:szCs w:val="20"/>
              </w:rPr>
            </w:pPr>
            <w:r w:rsidRPr="00D52CA8">
              <w:rPr>
                <w:rFonts w:asciiTheme="majorHAnsi" w:hAnsiTheme="majorHAnsi" w:cstheme="majorHAnsi"/>
                <w:sz w:val="20"/>
                <w:szCs w:val="20"/>
              </w:rPr>
              <w:t>32,52</w:t>
            </w:r>
          </w:p>
        </w:tc>
        <w:tc>
          <w:tcPr>
            <w:tcW w:w="1581" w:type="dxa"/>
            <w:shd w:val="clear" w:color="auto" w:fill="8EAADB" w:themeFill="accent1" w:themeFillTint="99"/>
            <w:noWrap/>
            <w:hideMark/>
          </w:tcPr>
          <w:p w14:paraId="45309CA0" w14:textId="77777777" w:rsidR="00BC450F" w:rsidRPr="00D52CA8" w:rsidRDefault="00BC450F" w:rsidP="00BC450F">
            <w:pPr>
              <w:spacing w:after="161"/>
              <w:ind w:left="-5" w:right="139"/>
              <w:jc w:val="both"/>
              <w:rPr>
                <w:rFonts w:asciiTheme="majorHAnsi" w:hAnsiTheme="majorHAnsi" w:cstheme="majorHAnsi"/>
                <w:sz w:val="20"/>
                <w:szCs w:val="20"/>
              </w:rPr>
            </w:pPr>
            <w:r w:rsidRPr="00D52CA8">
              <w:rPr>
                <w:rFonts w:asciiTheme="majorHAnsi" w:hAnsiTheme="majorHAnsi" w:cstheme="majorHAnsi"/>
                <w:sz w:val="20"/>
                <w:szCs w:val="20"/>
              </w:rPr>
              <w:t>4,065</w:t>
            </w:r>
          </w:p>
        </w:tc>
      </w:tr>
      <w:tr w:rsidR="00BC450F" w:rsidRPr="00D52CA8" w14:paraId="698E3A62" w14:textId="77777777" w:rsidTr="00BC450F">
        <w:trPr>
          <w:trHeight w:val="315"/>
        </w:trPr>
        <w:tc>
          <w:tcPr>
            <w:tcW w:w="1438" w:type="dxa"/>
            <w:shd w:val="clear" w:color="auto" w:fill="C45911" w:themeFill="accent2" w:themeFillShade="BF"/>
            <w:noWrap/>
            <w:hideMark/>
          </w:tcPr>
          <w:p w14:paraId="0AE4654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10 container</w:t>
            </w:r>
          </w:p>
        </w:tc>
        <w:tc>
          <w:tcPr>
            <w:tcW w:w="1514" w:type="dxa"/>
            <w:shd w:val="clear" w:color="auto" w:fill="C45911" w:themeFill="accent2" w:themeFillShade="BF"/>
            <w:noWrap/>
            <w:hideMark/>
          </w:tcPr>
          <w:p w14:paraId="770D98C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5FAAD12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37277EE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013BDEF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70E5D0B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C45911" w:themeFill="accent2" w:themeFillShade="BF"/>
            <w:noWrap/>
            <w:hideMark/>
          </w:tcPr>
          <w:p w14:paraId="3B86048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C45911" w:themeFill="accent2" w:themeFillShade="BF"/>
            <w:noWrap/>
            <w:hideMark/>
          </w:tcPr>
          <w:p w14:paraId="1F67BB6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6CA69EB0" w14:textId="77777777" w:rsidTr="00BC450F">
        <w:trPr>
          <w:trHeight w:val="315"/>
        </w:trPr>
        <w:tc>
          <w:tcPr>
            <w:tcW w:w="1438" w:type="dxa"/>
            <w:shd w:val="clear" w:color="auto" w:fill="2F5496" w:themeFill="accent1" w:themeFillShade="BF"/>
            <w:noWrap/>
            <w:hideMark/>
          </w:tcPr>
          <w:p w14:paraId="1062B02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w:t>
            </w:r>
          </w:p>
        </w:tc>
        <w:tc>
          <w:tcPr>
            <w:tcW w:w="1514" w:type="dxa"/>
            <w:shd w:val="clear" w:color="auto" w:fill="2F5496" w:themeFill="accent1" w:themeFillShade="BF"/>
            <w:noWrap/>
            <w:hideMark/>
          </w:tcPr>
          <w:p w14:paraId="350B6C0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6,2061</w:t>
            </w:r>
          </w:p>
        </w:tc>
        <w:tc>
          <w:tcPr>
            <w:tcW w:w="1116" w:type="dxa"/>
            <w:shd w:val="clear" w:color="auto" w:fill="2F5496" w:themeFill="accent1" w:themeFillShade="BF"/>
            <w:noWrap/>
            <w:hideMark/>
          </w:tcPr>
          <w:p w14:paraId="123C2F6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6,8555</w:t>
            </w:r>
          </w:p>
        </w:tc>
        <w:tc>
          <w:tcPr>
            <w:tcW w:w="1116" w:type="dxa"/>
            <w:shd w:val="clear" w:color="auto" w:fill="2F5496" w:themeFill="accent1" w:themeFillShade="BF"/>
            <w:noWrap/>
            <w:hideMark/>
          </w:tcPr>
          <w:p w14:paraId="29F404C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6,8904</w:t>
            </w:r>
          </w:p>
        </w:tc>
        <w:tc>
          <w:tcPr>
            <w:tcW w:w="1012" w:type="dxa"/>
            <w:shd w:val="clear" w:color="auto" w:fill="2F5496" w:themeFill="accent1" w:themeFillShade="BF"/>
            <w:noWrap/>
            <w:hideMark/>
          </w:tcPr>
          <w:p w14:paraId="1167DEC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6,9278</w:t>
            </w:r>
          </w:p>
        </w:tc>
        <w:tc>
          <w:tcPr>
            <w:tcW w:w="1012" w:type="dxa"/>
            <w:shd w:val="clear" w:color="auto" w:fill="2F5496" w:themeFill="accent1" w:themeFillShade="BF"/>
            <w:noWrap/>
            <w:hideMark/>
          </w:tcPr>
          <w:p w14:paraId="58DAFAC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7,0241</w:t>
            </w:r>
          </w:p>
        </w:tc>
        <w:tc>
          <w:tcPr>
            <w:tcW w:w="1217" w:type="dxa"/>
            <w:shd w:val="clear" w:color="auto" w:fill="2F5496" w:themeFill="accent1" w:themeFillShade="BF"/>
            <w:noWrap/>
            <w:hideMark/>
          </w:tcPr>
          <w:p w14:paraId="63D430E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6,7807</w:t>
            </w:r>
          </w:p>
        </w:tc>
        <w:tc>
          <w:tcPr>
            <w:tcW w:w="1581" w:type="dxa"/>
            <w:shd w:val="clear" w:color="auto" w:fill="2F5496" w:themeFill="accent1" w:themeFillShade="BF"/>
            <w:noWrap/>
            <w:hideMark/>
          </w:tcPr>
          <w:p w14:paraId="5E653B7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34A49F01" w14:textId="77777777" w:rsidTr="00BC450F">
        <w:trPr>
          <w:trHeight w:val="315"/>
        </w:trPr>
        <w:tc>
          <w:tcPr>
            <w:tcW w:w="1438" w:type="dxa"/>
            <w:shd w:val="clear" w:color="auto" w:fill="8EAADB" w:themeFill="accent1" w:themeFillTint="99"/>
            <w:noWrap/>
            <w:hideMark/>
          </w:tcPr>
          <w:p w14:paraId="4F22C61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2</w:t>
            </w:r>
          </w:p>
        </w:tc>
        <w:tc>
          <w:tcPr>
            <w:tcW w:w="1514" w:type="dxa"/>
            <w:shd w:val="clear" w:color="auto" w:fill="8EAADB" w:themeFill="accent1" w:themeFillTint="99"/>
            <w:noWrap/>
            <w:hideMark/>
          </w:tcPr>
          <w:p w14:paraId="0415450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22,5243</w:t>
            </w:r>
          </w:p>
        </w:tc>
        <w:tc>
          <w:tcPr>
            <w:tcW w:w="1116" w:type="dxa"/>
            <w:shd w:val="clear" w:color="auto" w:fill="8EAADB" w:themeFill="accent1" w:themeFillTint="99"/>
            <w:noWrap/>
            <w:hideMark/>
          </w:tcPr>
          <w:p w14:paraId="3F0608F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24,1814</w:t>
            </w:r>
          </w:p>
        </w:tc>
        <w:tc>
          <w:tcPr>
            <w:tcW w:w="1116" w:type="dxa"/>
            <w:shd w:val="clear" w:color="auto" w:fill="8EAADB" w:themeFill="accent1" w:themeFillTint="99"/>
            <w:noWrap/>
            <w:hideMark/>
          </w:tcPr>
          <w:p w14:paraId="6593BDE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23,538</w:t>
            </w:r>
          </w:p>
        </w:tc>
        <w:tc>
          <w:tcPr>
            <w:tcW w:w="1012" w:type="dxa"/>
            <w:shd w:val="clear" w:color="auto" w:fill="8EAADB" w:themeFill="accent1" w:themeFillTint="99"/>
            <w:noWrap/>
            <w:hideMark/>
          </w:tcPr>
          <w:p w14:paraId="6FE8571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22,5803</w:t>
            </w:r>
          </w:p>
        </w:tc>
        <w:tc>
          <w:tcPr>
            <w:tcW w:w="1012" w:type="dxa"/>
            <w:shd w:val="clear" w:color="auto" w:fill="8EAADB" w:themeFill="accent1" w:themeFillTint="99"/>
            <w:noWrap/>
            <w:hideMark/>
          </w:tcPr>
          <w:p w14:paraId="3F63402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22,8391</w:t>
            </w:r>
          </w:p>
        </w:tc>
        <w:tc>
          <w:tcPr>
            <w:tcW w:w="1217" w:type="dxa"/>
            <w:shd w:val="clear" w:color="auto" w:fill="8EAADB" w:themeFill="accent1" w:themeFillTint="99"/>
            <w:noWrap/>
            <w:hideMark/>
          </w:tcPr>
          <w:p w14:paraId="5DA1677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23,1326</w:t>
            </w:r>
          </w:p>
        </w:tc>
        <w:tc>
          <w:tcPr>
            <w:tcW w:w="1581" w:type="dxa"/>
            <w:shd w:val="clear" w:color="auto" w:fill="8EAADB" w:themeFill="accent1" w:themeFillTint="99"/>
            <w:noWrap/>
            <w:hideMark/>
          </w:tcPr>
          <w:p w14:paraId="140C3D9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4911E531" w14:textId="77777777" w:rsidTr="00BC450F">
        <w:trPr>
          <w:trHeight w:val="315"/>
        </w:trPr>
        <w:tc>
          <w:tcPr>
            <w:tcW w:w="1438" w:type="dxa"/>
            <w:shd w:val="clear" w:color="auto" w:fill="2F5496" w:themeFill="accent1" w:themeFillShade="BF"/>
            <w:noWrap/>
            <w:hideMark/>
          </w:tcPr>
          <w:p w14:paraId="2A74C39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1+2</w:t>
            </w:r>
          </w:p>
        </w:tc>
        <w:tc>
          <w:tcPr>
            <w:tcW w:w="1514" w:type="dxa"/>
            <w:shd w:val="clear" w:color="auto" w:fill="2F5496" w:themeFill="accent1" w:themeFillShade="BF"/>
            <w:noWrap/>
            <w:hideMark/>
          </w:tcPr>
          <w:p w14:paraId="5C7FD2E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28,8014</w:t>
            </w:r>
          </w:p>
        </w:tc>
        <w:tc>
          <w:tcPr>
            <w:tcW w:w="1116" w:type="dxa"/>
            <w:shd w:val="clear" w:color="auto" w:fill="2F5496" w:themeFill="accent1" w:themeFillShade="BF"/>
            <w:noWrap/>
            <w:hideMark/>
          </w:tcPr>
          <w:p w14:paraId="2ECB462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30,2768</w:t>
            </w:r>
          </w:p>
        </w:tc>
        <w:tc>
          <w:tcPr>
            <w:tcW w:w="1116" w:type="dxa"/>
            <w:shd w:val="clear" w:color="auto" w:fill="2F5496" w:themeFill="accent1" w:themeFillShade="BF"/>
            <w:noWrap/>
            <w:hideMark/>
          </w:tcPr>
          <w:p w14:paraId="474F3CA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30,4285</w:t>
            </w:r>
          </w:p>
        </w:tc>
        <w:tc>
          <w:tcPr>
            <w:tcW w:w="1012" w:type="dxa"/>
            <w:shd w:val="clear" w:color="auto" w:fill="2F5496" w:themeFill="accent1" w:themeFillShade="BF"/>
            <w:noWrap/>
            <w:hideMark/>
          </w:tcPr>
          <w:p w14:paraId="45D5CCF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29,5082</w:t>
            </w:r>
          </w:p>
        </w:tc>
        <w:tc>
          <w:tcPr>
            <w:tcW w:w="1012" w:type="dxa"/>
            <w:shd w:val="clear" w:color="auto" w:fill="2F5496" w:themeFill="accent1" w:themeFillShade="BF"/>
            <w:noWrap/>
            <w:hideMark/>
          </w:tcPr>
          <w:p w14:paraId="36262AA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29,8633</w:t>
            </w:r>
          </w:p>
        </w:tc>
        <w:tc>
          <w:tcPr>
            <w:tcW w:w="1217" w:type="dxa"/>
            <w:shd w:val="clear" w:color="auto" w:fill="2F5496" w:themeFill="accent1" w:themeFillShade="BF"/>
            <w:noWrap/>
            <w:hideMark/>
          </w:tcPr>
          <w:p w14:paraId="7140191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29,7756</w:t>
            </w:r>
          </w:p>
        </w:tc>
        <w:tc>
          <w:tcPr>
            <w:tcW w:w="1581" w:type="dxa"/>
            <w:shd w:val="clear" w:color="auto" w:fill="2F5496" w:themeFill="accent1" w:themeFillShade="BF"/>
            <w:noWrap/>
            <w:hideMark/>
          </w:tcPr>
          <w:p w14:paraId="430F9D4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4BE3ABA3" w14:textId="77777777" w:rsidTr="00BC450F">
        <w:trPr>
          <w:trHeight w:val="315"/>
        </w:trPr>
        <w:tc>
          <w:tcPr>
            <w:tcW w:w="1438" w:type="dxa"/>
            <w:shd w:val="clear" w:color="auto" w:fill="8EAADB" w:themeFill="accent1" w:themeFillTint="99"/>
            <w:noWrap/>
            <w:hideMark/>
          </w:tcPr>
          <w:p w14:paraId="4E92635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tot</w:t>
            </w:r>
          </w:p>
        </w:tc>
        <w:tc>
          <w:tcPr>
            <w:tcW w:w="1514" w:type="dxa"/>
            <w:shd w:val="clear" w:color="auto" w:fill="8EAADB" w:themeFill="accent1" w:themeFillTint="99"/>
            <w:noWrap/>
            <w:hideMark/>
          </w:tcPr>
          <w:p w14:paraId="60F8DE1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39,72</w:t>
            </w:r>
          </w:p>
        </w:tc>
        <w:tc>
          <w:tcPr>
            <w:tcW w:w="1116" w:type="dxa"/>
            <w:shd w:val="clear" w:color="auto" w:fill="8EAADB" w:themeFill="accent1" w:themeFillTint="99"/>
            <w:noWrap/>
            <w:hideMark/>
          </w:tcPr>
          <w:p w14:paraId="466CCCA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41,37</w:t>
            </w:r>
          </w:p>
        </w:tc>
        <w:tc>
          <w:tcPr>
            <w:tcW w:w="1116" w:type="dxa"/>
            <w:shd w:val="clear" w:color="auto" w:fill="8EAADB" w:themeFill="accent1" w:themeFillTint="99"/>
            <w:noWrap/>
            <w:hideMark/>
          </w:tcPr>
          <w:p w14:paraId="56F41AA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41,41</w:t>
            </w:r>
          </w:p>
        </w:tc>
        <w:tc>
          <w:tcPr>
            <w:tcW w:w="1012" w:type="dxa"/>
            <w:shd w:val="clear" w:color="auto" w:fill="8EAADB" w:themeFill="accent1" w:themeFillTint="99"/>
            <w:noWrap/>
            <w:hideMark/>
          </w:tcPr>
          <w:p w14:paraId="6DAE64E8"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41,07</w:t>
            </w:r>
          </w:p>
        </w:tc>
        <w:tc>
          <w:tcPr>
            <w:tcW w:w="1012" w:type="dxa"/>
            <w:shd w:val="clear" w:color="auto" w:fill="8EAADB" w:themeFill="accent1" w:themeFillTint="99"/>
            <w:noWrap/>
            <w:hideMark/>
          </w:tcPr>
          <w:p w14:paraId="566210F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40,4</w:t>
            </w:r>
          </w:p>
        </w:tc>
        <w:tc>
          <w:tcPr>
            <w:tcW w:w="1217" w:type="dxa"/>
            <w:shd w:val="clear" w:color="auto" w:fill="8EAADB" w:themeFill="accent1" w:themeFillTint="99"/>
            <w:noWrap/>
            <w:hideMark/>
          </w:tcPr>
          <w:p w14:paraId="0B32ABB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40,794</w:t>
            </w:r>
          </w:p>
        </w:tc>
        <w:tc>
          <w:tcPr>
            <w:tcW w:w="1581" w:type="dxa"/>
            <w:shd w:val="clear" w:color="auto" w:fill="8EAADB" w:themeFill="accent1" w:themeFillTint="99"/>
            <w:noWrap/>
            <w:hideMark/>
          </w:tcPr>
          <w:p w14:paraId="31F2D50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4,0794</w:t>
            </w:r>
          </w:p>
        </w:tc>
      </w:tr>
      <w:tr w:rsidR="00BC450F" w:rsidRPr="00D52CA8" w14:paraId="045C2410" w14:textId="77777777" w:rsidTr="00BC450F">
        <w:trPr>
          <w:trHeight w:val="315"/>
        </w:trPr>
        <w:tc>
          <w:tcPr>
            <w:tcW w:w="1438" w:type="dxa"/>
            <w:shd w:val="clear" w:color="auto" w:fill="C45911" w:themeFill="accent2" w:themeFillShade="BF"/>
            <w:noWrap/>
            <w:hideMark/>
          </w:tcPr>
          <w:p w14:paraId="783C5F3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50 container</w:t>
            </w:r>
          </w:p>
        </w:tc>
        <w:tc>
          <w:tcPr>
            <w:tcW w:w="1514" w:type="dxa"/>
            <w:shd w:val="clear" w:color="auto" w:fill="C45911" w:themeFill="accent2" w:themeFillShade="BF"/>
            <w:noWrap/>
            <w:hideMark/>
          </w:tcPr>
          <w:p w14:paraId="3F1E648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0C035FE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7882874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428D1D7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3AAF3FC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C45911" w:themeFill="accent2" w:themeFillShade="BF"/>
            <w:noWrap/>
            <w:hideMark/>
          </w:tcPr>
          <w:p w14:paraId="702DC8C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C45911" w:themeFill="accent2" w:themeFillShade="BF"/>
            <w:noWrap/>
            <w:hideMark/>
          </w:tcPr>
          <w:p w14:paraId="277D135A"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406926EE" w14:textId="77777777" w:rsidTr="00BC450F">
        <w:trPr>
          <w:trHeight w:val="300"/>
        </w:trPr>
        <w:tc>
          <w:tcPr>
            <w:tcW w:w="1438" w:type="dxa"/>
            <w:shd w:val="clear" w:color="auto" w:fill="2F5496" w:themeFill="accent1" w:themeFillShade="BF"/>
            <w:noWrap/>
            <w:hideMark/>
          </w:tcPr>
          <w:p w14:paraId="5DE02E6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w:t>
            </w:r>
          </w:p>
        </w:tc>
        <w:tc>
          <w:tcPr>
            <w:tcW w:w="1514" w:type="dxa"/>
            <w:shd w:val="clear" w:color="auto" w:fill="2F5496" w:themeFill="accent1" w:themeFillShade="BF"/>
            <w:noWrap/>
            <w:hideMark/>
          </w:tcPr>
          <w:p w14:paraId="7C615F9D" w14:textId="77777777" w:rsidR="00BC450F" w:rsidRPr="00D52CA8" w:rsidRDefault="00BC450F" w:rsidP="00BC450F">
            <w:pPr>
              <w:spacing w:after="161"/>
              <w:ind w:left="-5" w:right="139"/>
              <w:jc w:val="both"/>
              <w:rPr>
                <w:rFonts w:asciiTheme="majorHAnsi" w:hAnsiTheme="majorHAnsi" w:cstheme="majorHAnsi"/>
                <w:sz w:val="20"/>
                <w:szCs w:val="20"/>
              </w:rPr>
            </w:pPr>
            <w:r w:rsidRPr="00D52CA8">
              <w:rPr>
                <w:rFonts w:asciiTheme="majorHAnsi" w:hAnsiTheme="majorHAnsi" w:cstheme="majorHAnsi"/>
                <w:sz w:val="20"/>
                <w:szCs w:val="20"/>
              </w:rPr>
              <w:t>31,5043524</w:t>
            </w:r>
          </w:p>
        </w:tc>
        <w:tc>
          <w:tcPr>
            <w:tcW w:w="1116" w:type="dxa"/>
            <w:shd w:val="clear" w:color="auto" w:fill="2F5496" w:themeFill="accent1" w:themeFillShade="BF"/>
            <w:noWrap/>
            <w:hideMark/>
          </w:tcPr>
          <w:p w14:paraId="3E9DF256"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116" w:type="dxa"/>
            <w:shd w:val="clear" w:color="auto" w:fill="2F5496" w:themeFill="accent1" w:themeFillShade="BF"/>
            <w:noWrap/>
            <w:hideMark/>
          </w:tcPr>
          <w:p w14:paraId="4C66A116"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012" w:type="dxa"/>
            <w:shd w:val="clear" w:color="auto" w:fill="2F5496" w:themeFill="accent1" w:themeFillShade="BF"/>
            <w:noWrap/>
            <w:hideMark/>
          </w:tcPr>
          <w:p w14:paraId="183EACA6"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012" w:type="dxa"/>
            <w:shd w:val="clear" w:color="auto" w:fill="2F5496" w:themeFill="accent1" w:themeFillShade="BF"/>
            <w:noWrap/>
            <w:hideMark/>
          </w:tcPr>
          <w:p w14:paraId="3772261C"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217" w:type="dxa"/>
            <w:shd w:val="clear" w:color="auto" w:fill="2F5496" w:themeFill="accent1" w:themeFillShade="BF"/>
            <w:noWrap/>
            <w:hideMark/>
          </w:tcPr>
          <w:p w14:paraId="312CD6CA"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581" w:type="dxa"/>
            <w:shd w:val="clear" w:color="auto" w:fill="2F5496" w:themeFill="accent1" w:themeFillShade="BF"/>
            <w:noWrap/>
            <w:hideMark/>
          </w:tcPr>
          <w:p w14:paraId="2038DC53" w14:textId="77777777" w:rsidR="00BC450F" w:rsidRPr="00D52CA8" w:rsidRDefault="00BC450F" w:rsidP="00BC450F">
            <w:pPr>
              <w:spacing w:after="161"/>
              <w:ind w:left="-5" w:right="139"/>
              <w:jc w:val="both"/>
              <w:rPr>
                <w:rFonts w:asciiTheme="majorHAnsi" w:hAnsiTheme="majorHAnsi" w:cstheme="majorHAnsi"/>
                <w:sz w:val="20"/>
                <w:szCs w:val="20"/>
              </w:rPr>
            </w:pPr>
          </w:p>
        </w:tc>
      </w:tr>
      <w:tr w:rsidR="00BC450F" w:rsidRPr="00D52CA8" w14:paraId="5062F624" w14:textId="77777777" w:rsidTr="00BC450F">
        <w:trPr>
          <w:trHeight w:val="300"/>
        </w:trPr>
        <w:tc>
          <w:tcPr>
            <w:tcW w:w="1438" w:type="dxa"/>
            <w:shd w:val="clear" w:color="auto" w:fill="8EAADB" w:themeFill="accent1" w:themeFillTint="99"/>
            <w:noWrap/>
            <w:hideMark/>
          </w:tcPr>
          <w:p w14:paraId="1D075CF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2</w:t>
            </w:r>
          </w:p>
        </w:tc>
        <w:tc>
          <w:tcPr>
            <w:tcW w:w="1514" w:type="dxa"/>
            <w:shd w:val="clear" w:color="auto" w:fill="8EAADB" w:themeFill="accent1" w:themeFillTint="99"/>
            <w:noWrap/>
            <w:hideMark/>
          </w:tcPr>
          <w:p w14:paraId="3E855348" w14:textId="77777777" w:rsidR="00BC450F" w:rsidRPr="00D52CA8" w:rsidRDefault="00BC450F" w:rsidP="00BC450F">
            <w:pPr>
              <w:spacing w:after="161"/>
              <w:ind w:left="-5" w:right="139"/>
              <w:jc w:val="both"/>
              <w:rPr>
                <w:rFonts w:asciiTheme="majorHAnsi" w:hAnsiTheme="majorHAnsi" w:cstheme="majorHAnsi"/>
                <w:sz w:val="20"/>
                <w:szCs w:val="20"/>
              </w:rPr>
            </w:pPr>
            <w:r w:rsidRPr="00D52CA8">
              <w:rPr>
                <w:rFonts w:asciiTheme="majorHAnsi" w:hAnsiTheme="majorHAnsi" w:cstheme="majorHAnsi"/>
                <w:sz w:val="20"/>
                <w:szCs w:val="20"/>
              </w:rPr>
              <w:t>109,3088288</w:t>
            </w:r>
          </w:p>
        </w:tc>
        <w:tc>
          <w:tcPr>
            <w:tcW w:w="1116" w:type="dxa"/>
            <w:shd w:val="clear" w:color="auto" w:fill="8EAADB" w:themeFill="accent1" w:themeFillTint="99"/>
            <w:noWrap/>
            <w:hideMark/>
          </w:tcPr>
          <w:p w14:paraId="1BD8C0CF"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116" w:type="dxa"/>
            <w:shd w:val="clear" w:color="auto" w:fill="8EAADB" w:themeFill="accent1" w:themeFillTint="99"/>
            <w:noWrap/>
            <w:hideMark/>
          </w:tcPr>
          <w:p w14:paraId="65697BE5"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012" w:type="dxa"/>
            <w:shd w:val="clear" w:color="auto" w:fill="8EAADB" w:themeFill="accent1" w:themeFillTint="99"/>
            <w:noWrap/>
            <w:hideMark/>
          </w:tcPr>
          <w:p w14:paraId="1AC2F0F6"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012" w:type="dxa"/>
            <w:shd w:val="clear" w:color="auto" w:fill="8EAADB" w:themeFill="accent1" w:themeFillTint="99"/>
            <w:noWrap/>
            <w:hideMark/>
          </w:tcPr>
          <w:p w14:paraId="43A2CF01"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217" w:type="dxa"/>
            <w:shd w:val="clear" w:color="auto" w:fill="8EAADB" w:themeFill="accent1" w:themeFillTint="99"/>
            <w:noWrap/>
            <w:hideMark/>
          </w:tcPr>
          <w:p w14:paraId="57EC37B2"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581" w:type="dxa"/>
            <w:shd w:val="clear" w:color="auto" w:fill="8EAADB" w:themeFill="accent1" w:themeFillTint="99"/>
            <w:noWrap/>
            <w:hideMark/>
          </w:tcPr>
          <w:p w14:paraId="1C219BCE" w14:textId="77777777" w:rsidR="00BC450F" w:rsidRPr="00D52CA8" w:rsidRDefault="00BC450F" w:rsidP="00BC450F">
            <w:pPr>
              <w:spacing w:after="161"/>
              <w:ind w:left="-5" w:right="139"/>
              <w:jc w:val="both"/>
              <w:rPr>
                <w:rFonts w:asciiTheme="majorHAnsi" w:hAnsiTheme="majorHAnsi" w:cstheme="majorHAnsi"/>
                <w:sz w:val="20"/>
                <w:szCs w:val="20"/>
              </w:rPr>
            </w:pPr>
          </w:p>
        </w:tc>
      </w:tr>
      <w:tr w:rsidR="00BC450F" w:rsidRPr="00D52CA8" w14:paraId="0A62A536" w14:textId="77777777" w:rsidTr="00BC450F">
        <w:trPr>
          <w:trHeight w:val="300"/>
        </w:trPr>
        <w:tc>
          <w:tcPr>
            <w:tcW w:w="1438" w:type="dxa"/>
            <w:shd w:val="clear" w:color="auto" w:fill="2F5496" w:themeFill="accent1" w:themeFillShade="BF"/>
            <w:noWrap/>
            <w:hideMark/>
          </w:tcPr>
          <w:p w14:paraId="7F89A7C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1+2</w:t>
            </w:r>
          </w:p>
        </w:tc>
        <w:tc>
          <w:tcPr>
            <w:tcW w:w="1514" w:type="dxa"/>
            <w:shd w:val="clear" w:color="auto" w:fill="2F5496" w:themeFill="accent1" w:themeFillShade="BF"/>
            <w:noWrap/>
            <w:hideMark/>
          </w:tcPr>
          <w:p w14:paraId="5EF6824A" w14:textId="77777777" w:rsidR="00BC450F" w:rsidRPr="00D52CA8" w:rsidRDefault="00BC450F" w:rsidP="00BC450F">
            <w:pPr>
              <w:spacing w:after="161"/>
              <w:ind w:left="-5" w:right="139"/>
              <w:jc w:val="both"/>
              <w:rPr>
                <w:rFonts w:asciiTheme="majorHAnsi" w:hAnsiTheme="majorHAnsi" w:cstheme="majorHAnsi"/>
                <w:sz w:val="20"/>
                <w:szCs w:val="20"/>
              </w:rPr>
            </w:pPr>
            <w:r w:rsidRPr="00D52CA8">
              <w:rPr>
                <w:rFonts w:asciiTheme="majorHAnsi" w:hAnsiTheme="majorHAnsi" w:cstheme="majorHAnsi"/>
                <w:sz w:val="20"/>
                <w:szCs w:val="20"/>
              </w:rPr>
              <w:t>140,223597</w:t>
            </w:r>
          </w:p>
        </w:tc>
        <w:tc>
          <w:tcPr>
            <w:tcW w:w="1116" w:type="dxa"/>
            <w:shd w:val="clear" w:color="auto" w:fill="2F5496" w:themeFill="accent1" w:themeFillShade="BF"/>
            <w:noWrap/>
            <w:hideMark/>
          </w:tcPr>
          <w:p w14:paraId="31F13A9C"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116" w:type="dxa"/>
            <w:shd w:val="clear" w:color="auto" w:fill="2F5496" w:themeFill="accent1" w:themeFillShade="BF"/>
            <w:noWrap/>
            <w:hideMark/>
          </w:tcPr>
          <w:p w14:paraId="0E623177"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012" w:type="dxa"/>
            <w:shd w:val="clear" w:color="auto" w:fill="2F5496" w:themeFill="accent1" w:themeFillShade="BF"/>
            <w:noWrap/>
            <w:hideMark/>
          </w:tcPr>
          <w:p w14:paraId="68105DF2"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012" w:type="dxa"/>
            <w:shd w:val="clear" w:color="auto" w:fill="2F5496" w:themeFill="accent1" w:themeFillShade="BF"/>
            <w:noWrap/>
            <w:hideMark/>
          </w:tcPr>
          <w:p w14:paraId="56F10433"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217" w:type="dxa"/>
            <w:shd w:val="clear" w:color="auto" w:fill="2F5496" w:themeFill="accent1" w:themeFillShade="BF"/>
            <w:noWrap/>
            <w:hideMark/>
          </w:tcPr>
          <w:p w14:paraId="773AF8F5" w14:textId="77777777" w:rsidR="00BC450F" w:rsidRPr="00D52CA8" w:rsidRDefault="00BC450F" w:rsidP="00BC450F">
            <w:pPr>
              <w:spacing w:after="161"/>
              <w:ind w:left="-5" w:right="139"/>
              <w:jc w:val="both"/>
              <w:rPr>
                <w:rFonts w:asciiTheme="majorHAnsi" w:hAnsiTheme="majorHAnsi" w:cstheme="majorHAnsi"/>
                <w:sz w:val="20"/>
                <w:szCs w:val="20"/>
              </w:rPr>
            </w:pPr>
          </w:p>
        </w:tc>
        <w:tc>
          <w:tcPr>
            <w:tcW w:w="1581" w:type="dxa"/>
            <w:shd w:val="clear" w:color="auto" w:fill="2F5496" w:themeFill="accent1" w:themeFillShade="BF"/>
            <w:noWrap/>
            <w:hideMark/>
          </w:tcPr>
          <w:p w14:paraId="2C6DC671" w14:textId="77777777" w:rsidR="00BC450F" w:rsidRPr="00D52CA8" w:rsidRDefault="00BC450F" w:rsidP="00BC450F">
            <w:pPr>
              <w:spacing w:after="161"/>
              <w:ind w:left="-5" w:right="139"/>
              <w:jc w:val="both"/>
              <w:rPr>
                <w:rFonts w:asciiTheme="majorHAnsi" w:hAnsiTheme="majorHAnsi" w:cstheme="majorHAnsi"/>
                <w:sz w:val="20"/>
                <w:szCs w:val="20"/>
              </w:rPr>
            </w:pPr>
          </w:p>
        </w:tc>
      </w:tr>
      <w:tr w:rsidR="00BC450F" w:rsidRPr="00D52CA8" w14:paraId="075AEBB4" w14:textId="77777777" w:rsidTr="00BC450F">
        <w:trPr>
          <w:trHeight w:val="315"/>
        </w:trPr>
        <w:tc>
          <w:tcPr>
            <w:tcW w:w="1438" w:type="dxa"/>
            <w:shd w:val="clear" w:color="auto" w:fill="8EAADB" w:themeFill="accent1" w:themeFillTint="99"/>
            <w:noWrap/>
            <w:hideMark/>
          </w:tcPr>
          <w:p w14:paraId="0568B90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tot</w:t>
            </w:r>
          </w:p>
        </w:tc>
        <w:tc>
          <w:tcPr>
            <w:tcW w:w="1514" w:type="dxa"/>
            <w:shd w:val="clear" w:color="auto" w:fill="8EAADB" w:themeFill="accent1" w:themeFillTint="99"/>
            <w:noWrap/>
            <w:hideMark/>
          </w:tcPr>
          <w:p w14:paraId="1D8EDBB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191,56</w:t>
            </w:r>
          </w:p>
        </w:tc>
        <w:tc>
          <w:tcPr>
            <w:tcW w:w="1116" w:type="dxa"/>
            <w:shd w:val="clear" w:color="auto" w:fill="8EAADB" w:themeFill="accent1" w:themeFillTint="99"/>
            <w:noWrap/>
            <w:hideMark/>
          </w:tcPr>
          <w:p w14:paraId="0C8EFE3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191,5</w:t>
            </w:r>
          </w:p>
        </w:tc>
        <w:tc>
          <w:tcPr>
            <w:tcW w:w="1116" w:type="dxa"/>
            <w:shd w:val="clear" w:color="auto" w:fill="8EAADB" w:themeFill="accent1" w:themeFillTint="99"/>
            <w:noWrap/>
            <w:hideMark/>
          </w:tcPr>
          <w:p w14:paraId="64BACFC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194,44</w:t>
            </w:r>
          </w:p>
        </w:tc>
        <w:tc>
          <w:tcPr>
            <w:tcW w:w="1012" w:type="dxa"/>
            <w:shd w:val="clear" w:color="auto" w:fill="8EAADB" w:themeFill="accent1" w:themeFillTint="99"/>
            <w:noWrap/>
            <w:hideMark/>
          </w:tcPr>
          <w:p w14:paraId="6DC1082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193,29</w:t>
            </w:r>
          </w:p>
        </w:tc>
        <w:tc>
          <w:tcPr>
            <w:tcW w:w="1012" w:type="dxa"/>
            <w:shd w:val="clear" w:color="auto" w:fill="8EAADB" w:themeFill="accent1" w:themeFillTint="99"/>
            <w:noWrap/>
            <w:hideMark/>
          </w:tcPr>
          <w:p w14:paraId="2163001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196,6</w:t>
            </w:r>
          </w:p>
        </w:tc>
        <w:tc>
          <w:tcPr>
            <w:tcW w:w="1217" w:type="dxa"/>
            <w:shd w:val="clear" w:color="auto" w:fill="8EAADB" w:themeFill="accent1" w:themeFillTint="99"/>
            <w:noWrap/>
            <w:hideMark/>
          </w:tcPr>
          <w:p w14:paraId="6E06205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193,478</w:t>
            </w:r>
          </w:p>
        </w:tc>
        <w:tc>
          <w:tcPr>
            <w:tcW w:w="1581" w:type="dxa"/>
            <w:shd w:val="clear" w:color="auto" w:fill="8EAADB" w:themeFill="accent1" w:themeFillTint="99"/>
            <w:noWrap/>
            <w:hideMark/>
          </w:tcPr>
          <w:p w14:paraId="7C133165"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3,86956</w:t>
            </w:r>
          </w:p>
        </w:tc>
      </w:tr>
      <w:tr w:rsidR="00BC450F" w:rsidRPr="00D52CA8" w14:paraId="3BD49AAB" w14:textId="77777777" w:rsidTr="00BC450F">
        <w:trPr>
          <w:trHeight w:val="315"/>
        </w:trPr>
        <w:tc>
          <w:tcPr>
            <w:tcW w:w="1438" w:type="dxa"/>
            <w:shd w:val="clear" w:color="auto" w:fill="C45911" w:themeFill="accent2" w:themeFillShade="BF"/>
            <w:noWrap/>
            <w:hideMark/>
          </w:tcPr>
          <w:p w14:paraId="4610FD2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100container</w:t>
            </w:r>
          </w:p>
        </w:tc>
        <w:tc>
          <w:tcPr>
            <w:tcW w:w="1514" w:type="dxa"/>
            <w:shd w:val="clear" w:color="auto" w:fill="C45911" w:themeFill="accent2" w:themeFillShade="BF"/>
            <w:noWrap/>
            <w:hideMark/>
          </w:tcPr>
          <w:p w14:paraId="14CDAEA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31B2B19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C45911" w:themeFill="accent2" w:themeFillShade="BF"/>
            <w:noWrap/>
            <w:hideMark/>
          </w:tcPr>
          <w:p w14:paraId="2F547F3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57A06C9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C45911" w:themeFill="accent2" w:themeFillShade="BF"/>
            <w:noWrap/>
            <w:hideMark/>
          </w:tcPr>
          <w:p w14:paraId="4073BFD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C45911" w:themeFill="accent2" w:themeFillShade="BF"/>
            <w:noWrap/>
            <w:hideMark/>
          </w:tcPr>
          <w:p w14:paraId="339472A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C45911" w:themeFill="accent2" w:themeFillShade="BF"/>
            <w:noWrap/>
            <w:hideMark/>
          </w:tcPr>
          <w:p w14:paraId="60FF43B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27E6C2C1" w14:textId="77777777" w:rsidTr="00BC450F">
        <w:trPr>
          <w:trHeight w:val="315"/>
        </w:trPr>
        <w:tc>
          <w:tcPr>
            <w:tcW w:w="1438" w:type="dxa"/>
            <w:shd w:val="clear" w:color="auto" w:fill="2F5496" w:themeFill="accent1" w:themeFillShade="BF"/>
            <w:noWrap/>
            <w:hideMark/>
          </w:tcPr>
          <w:p w14:paraId="663E62E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w:t>
            </w:r>
          </w:p>
        </w:tc>
        <w:tc>
          <w:tcPr>
            <w:tcW w:w="1514" w:type="dxa"/>
            <w:shd w:val="clear" w:color="auto" w:fill="2F5496" w:themeFill="accent1" w:themeFillShade="BF"/>
            <w:noWrap/>
            <w:hideMark/>
          </w:tcPr>
          <w:p w14:paraId="0264BDB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54,705</w:t>
            </w:r>
          </w:p>
        </w:tc>
        <w:tc>
          <w:tcPr>
            <w:tcW w:w="1116" w:type="dxa"/>
            <w:shd w:val="clear" w:color="auto" w:fill="2F5496" w:themeFill="accent1" w:themeFillShade="BF"/>
            <w:noWrap/>
            <w:hideMark/>
          </w:tcPr>
          <w:p w14:paraId="6DCDE240" w14:textId="77777777" w:rsidR="00BC450F" w:rsidRPr="00D52CA8" w:rsidRDefault="00BC450F" w:rsidP="00BC450F">
            <w:pPr>
              <w:spacing w:after="161"/>
              <w:ind w:left="-5" w:right="139"/>
              <w:jc w:val="both"/>
              <w:rPr>
                <w:rFonts w:asciiTheme="majorHAnsi" w:hAnsiTheme="majorHAnsi" w:cstheme="majorHAnsi"/>
                <w:bCs/>
                <w:sz w:val="20"/>
                <w:szCs w:val="20"/>
              </w:rPr>
            </w:pPr>
          </w:p>
        </w:tc>
        <w:tc>
          <w:tcPr>
            <w:tcW w:w="1116" w:type="dxa"/>
            <w:shd w:val="clear" w:color="auto" w:fill="2F5496" w:themeFill="accent1" w:themeFillShade="BF"/>
            <w:noWrap/>
            <w:hideMark/>
          </w:tcPr>
          <w:p w14:paraId="0E6D9EE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2F5496" w:themeFill="accent1" w:themeFillShade="BF"/>
            <w:noWrap/>
            <w:hideMark/>
          </w:tcPr>
          <w:p w14:paraId="1E74B7E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2F5496" w:themeFill="accent1" w:themeFillShade="BF"/>
            <w:noWrap/>
            <w:hideMark/>
          </w:tcPr>
          <w:p w14:paraId="7EBF685C"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2F5496" w:themeFill="accent1" w:themeFillShade="BF"/>
            <w:noWrap/>
            <w:hideMark/>
          </w:tcPr>
          <w:p w14:paraId="10139D0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2F5496" w:themeFill="accent1" w:themeFillShade="BF"/>
            <w:noWrap/>
            <w:hideMark/>
          </w:tcPr>
          <w:p w14:paraId="5B7B6536"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590560B5" w14:textId="77777777" w:rsidTr="00BC450F">
        <w:trPr>
          <w:trHeight w:val="315"/>
        </w:trPr>
        <w:tc>
          <w:tcPr>
            <w:tcW w:w="1438" w:type="dxa"/>
            <w:shd w:val="clear" w:color="auto" w:fill="8EAADB" w:themeFill="accent1" w:themeFillTint="99"/>
            <w:noWrap/>
            <w:hideMark/>
          </w:tcPr>
          <w:p w14:paraId="5ACA1C6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2</w:t>
            </w:r>
          </w:p>
        </w:tc>
        <w:tc>
          <w:tcPr>
            <w:tcW w:w="1514" w:type="dxa"/>
            <w:shd w:val="clear" w:color="auto" w:fill="8EAADB" w:themeFill="accent1" w:themeFillTint="99"/>
            <w:noWrap/>
            <w:hideMark/>
          </w:tcPr>
          <w:p w14:paraId="16B1C29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199,94</w:t>
            </w:r>
          </w:p>
        </w:tc>
        <w:tc>
          <w:tcPr>
            <w:tcW w:w="1116" w:type="dxa"/>
            <w:shd w:val="clear" w:color="auto" w:fill="8EAADB" w:themeFill="accent1" w:themeFillTint="99"/>
            <w:noWrap/>
            <w:hideMark/>
          </w:tcPr>
          <w:p w14:paraId="3C83D74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8EAADB" w:themeFill="accent1" w:themeFillTint="99"/>
            <w:noWrap/>
            <w:hideMark/>
          </w:tcPr>
          <w:p w14:paraId="28E69B4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8EAADB" w:themeFill="accent1" w:themeFillTint="99"/>
            <w:noWrap/>
            <w:hideMark/>
          </w:tcPr>
          <w:p w14:paraId="31DEEC0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8EAADB" w:themeFill="accent1" w:themeFillTint="99"/>
            <w:noWrap/>
            <w:hideMark/>
          </w:tcPr>
          <w:p w14:paraId="5010783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8EAADB" w:themeFill="accent1" w:themeFillTint="99"/>
            <w:noWrap/>
            <w:hideMark/>
          </w:tcPr>
          <w:p w14:paraId="22E1BDDD"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8EAADB" w:themeFill="accent1" w:themeFillTint="99"/>
            <w:noWrap/>
            <w:hideMark/>
          </w:tcPr>
          <w:p w14:paraId="493D8AD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774F3DE0" w14:textId="77777777" w:rsidTr="00BC450F">
        <w:trPr>
          <w:trHeight w:val="315"/>
        </w:trPr>
        <w:tc>
          <w:tcPr>
            <w:tcW w:w="1438" w:type="dxa"/>
            <w:shd w:val="clear" w:color="auto" w:fill="2F5496" w:themeFill="accent1" w:themeFillShade="BF"/>
            <w:noWrap/>
            <w:hideMark/>
          </w:tcPr>
          <w:p w14:paraId="3E5BD57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1+2</w:t>
            </w:r>
          </w:p>
        </w:tc>
        <w:tc>
          <w:tcPr>
            <w:tcW w:w="1514" w:type="dxa"/>
            <w:shd w:val="clear" w:color="auto" w:fill="2F5496" w:themeFill="accent1" w:themeFillShade="BF"/>
            <w:noWrap/>
            <w:hideMark/>
          </w:tcPr>
          <w:p w14:paraId="6419550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254,68</w:t>
            </w:r>
          </w:p>
        </w:tc>
        <w:tc>
          <w:tcPr>
            <w:tcW w:w="1116" w:type="dxa"/>
            <w:shd w:val="clear" w:color="auto" w:fill="2F5496" w:themeFill="accent1" w:themeFillShade="BF"/>
            <w:noWrap/>
            <w:hideMark/>
          </w:tcPr>
          <w:p w14:paraId="3ADEDD3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116" w:type="dxa"/>
            <w:shd w:val="clear" w:color="auto" w:fill="2F5496" w:themeFill="accent1" w:themeFillShade="BF"/>
            <w:noWrap/>
            <w:hideMark/>
          </w:tcPr>
          <w:p w14:paraId="12DA006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2F5496" w:themeFill="accent1" w:themeFillShade="BF"/>
            <w:noWrap/>
            <w:hideMark/>
          </w:tcPr>
          <w:p w14:paraId="504ED67F"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012" w:type="dxa"/>
            <w:shd w:val="clear" w:color="auto" w:fill="2F5496" w:themeFill="accent1" w:themeFillShade="BF"/>
            <w:noWrap/>
            <w:hideMark/>
          </w:tcPr>
          <w:p w14:paraId="7B87A6DE"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217" w:type="dxa"/>
            <w:shd w:val="clear" w:color="auto" w:fill="2F5496" w:themeFill="accent1" w:themeFillShade="BF"/>
            <w:noWrap/>
            <w:hideMark/>
          </w:tcPr>
          <w:p w14:paraId="1E197F99"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c>
          <w:tcPr>
            <w:tcW w:w="1581" w:type="dxa"/>
            <w:shd w:val="clear" w:color="auto" w:fill="2F5496" w:themeFill="accent1" w:themeFillShade="BF"/>
            <w:noWrap/>
            <w:hideMark/>
          </w:tcPr>
          <w:p w14:paraId="5340C841"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 </w:t>
            </w:r>
          </w:p>
        </w:tc>
      </w:tr>
      <w:tr w:rsidR="00BC450F" w:rsidRPr="00D52CA8" w14:paraId="7C811741" w14:textId="77777777" w:rsidTr="00BC450F">
        <w:trPr>
          <w:trHeight w:val="315"/>
        </w:trPr>
        <w:tc>
          <w:tcPr>
            <w:tcW w:w="1438" w:type="dxa"/>
            <w:shd w:val="clear" w:color="auto" w:fill="8EAADB" w:themeFill="accent1" w:themeFillTint="99"/>
            <w:noWrap/>
            <w:hideMark/>
          </w:tcPr>
          <w:p w14:paraId="3605B987"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processo tot</w:t>
            </w:r>
          </w:p>
        </w:tc>
        <w:tc>
          <w:tcPr>
            <w:tcW w:w="1514" w:type="dxa"/>
            <w:shd w:val="clear" w:color="auto" w:fill="8EAADB" w:themeFill="accent1" w:themeFillTint="99"/>
            <w:noWrap/>
            <w:hideMark/>
          </w:tcPr>
          <w:p w14:paraId="14AB5353"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384,75</w:t>
            </w:r>
          </w:p>
        </w:tc>
        <w:tc>
          <w:tcPr>
            <w:tcW w:w="1116" w:type="dxa"/>
            <w:shd w:val="clear" w:color="auto" w:fill="8EAADB" w:themeFill="accent1" w:themeFillTint="99"/>
            <w:noWrap/>
            <w:hideMark/>
          </w:tcPr>
          <w:p w14:paraId="0BA8647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390,01</w:t>
            </w:r>
          </w:p>
        </w:tc>
        <w:tc>
          <w:tcPr>
            <w:tcW w:w="1116" w:type="dxa"/>
            <w:shd w:val="clear" w:color="auto" w:fill="8EAADB" w:themeFill="accent1" w:themeFillTint="99"/>
            <w:noWrap/>
            <w:hideMark/>
          </w:tcPr>
          <w:p w14:paraId="5623878B"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389,91</w:t>
            </w:r>
          </w:p>
        </w:tc>
        <w:tc>
          <w:tcPr>
            <w:tcW w:w="1012" w:type="dxa"/>
            <w:shd w:val="clear" w:color="auto" w:fill="8EAADB" w:themeFill="accent1" w:themeFillTint="99"/>
            <w:noWrap/>
            <w:hideMark/>
          </w:tcPr>
          <w:p w14:paraId="2C13B690"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383,47</w:t>
            </w:r>
          </w:p>
        </w:tc>
        <w:tc>
          <w:tcPr>
            <w:tcW w:w="1012" w:type="dxa"/>
            <w:shd w:val="clear" w:color="auto" w:fill="8EAADB" w:themeFill="accent1" w:themeFillTint="99"/>
            <w:noWrap/>
            <w:hideMark/>
          </w:tcPr>
          <w:p w14:paraId="0B4F8EB4"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384,98</w:t>
            </w:r>
          </w:p>
        </w:tc>
        <w:tc>
          <w:tcPr>
            <w:tcW w:w="1217" w:type="dxa"/>
            <w:shd w:val="clear" w:color="auto" w:fill="8EAADB" w:themeFill="accent1" w:themeFillTint="99"/>
            <w:noWrap/>
            <w:hideMark/>
          </w:tcPr>
          <w:p w14:paraId="06224172" w14:textId="77777777" w:rsidR="00BC450F" w:rsidRPr="00D52CA8" w:rsidRDefault="00BC450F" w:rsidP="00BC450F">
            <w:pPr>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386,624</w:t>
            </w:r>
          </w:p>
        </w:tc>
        <w:tc>
          <w:tcPr>
            <w:tcW w:w="1581" w:type="dxa"/>
            <w:shd w:val="clear" w:color="auto" w:fill="8EAADB" w:themeFill="accent1" w:themeFillTint="99"/>
            <w:noWrap/>
            <w:hideMark/>
          </w:tcPr>
          <w:p w14:paraId="6B3572C6" w14:textId="77777777" w:rsidR="00BC450F" w:rsidRPr="00D52CA8" w:rsidRDefault="00BC450F" w:rsidP="00BC450F">
            <w:pPr>
              <w:keepNext/>
              <w:spacing w:after="161"/>
              <w:ind w:left="-5" w:right="139"/>
              <w:jc w:val="both"/>
              <w:rPr>
                <w:rFonts w:asciiTheme="majorHAnsi" w:hAnsiTheme="majorHAnsi" w:cstheme="majorHAnsi"/>
                <w:bCs/>
                <w:sz w:val="20"/>
                <w:szCs w:val="20"/>
              </w:rPr>
            </w:pPr>
            <w:r w:rsidRPr="00D52CA8">
              <w:rPr>
                <w:rFonts w:asciiTheme="majorHAnsi" w:hAnsiTheme="majorHAnsi" w:cstheme="majorHAnsi"/>
                <w:bCs/>
                <w:sz w:val="20"/>
                <w:szCs w:val="20"/>
              </w:rPr>
              <w:t>3,86624</w:t>
            </w:r>
          </w:p>
        </w:tc>
      </w:tr>
    </w:tbl>
    <w:p w14:paraId="7F66063B" w14:textId="23353374" w:rsidR="00BC450F" w:rsidRPr="001F56DE" w:rsidRDefault="00BC450F" w:rsidP="00B421C5">
      <w:pPr>
        <w:rPr>
          <w:rFonts w:ascii="Times New Roman" w:hAnsi="Times New Roman" w:cs="Times New Roman"/>
          <w:i/>
        </w:rPr>
      </w:pPr>
      <w:r w:rsidRPr="001F56DE">
        <w:rPr>
          <w:rFonts w:ascii="Times New Roman" w:hAnsi="Times New Roman" w:cs="Times New Roman"/>
          <w:i/>
        </w:rPr>
        <w:t xml:space="preserve">Tabella </w:t>
      </w:r>
      <w:r w:rsidRPr="001F56DE">
        <w:rPr>
          <w:rFonts w:ascii="Times New Roman" w:hAnsi="Times New Roman" w:cs="Times New Roman"/>
          <w:i/>
        </w:rPr>
        <w:fldChar w:fldCharType="begin"/>
      </w:r>
      <w:r w:rsidRPr="001F56DE">
        <w:rPr>
          <w:rFonts w:ascii="Times New Roman" w:hAnsi="Times New Roman" w:cs="Times New Roman"/>
          <w:i/>
        </w:rPr>
        <w:instrText xml:space="preserve"> SEQ Tabella \* ARABIC </w:instrText>
      </w:r>
      <w:r w:rsidRPr="001F56DE">
        <w:rPr>
          <w:rFonts w:ascii="Times New Roman" w:hAnsi="Times New Roman" w:cs="Times New Roman"/>
          <w:i/>
        </w:rPr>
        <w:fldChar w:fldCharType="separate"/>
      </w:r>
      <w:r w:rsidRPr="001F56DE">
        <w:rPr>
          <w:rFonts w:ascii="Times New Roman" w:hAnsi="Times New Roman" w:cs="Times New Roman"/>
          <w:i/>
          <w:noProof/>
        </w:rPr>
        <w:t>3</w:t>
      </w:r>
      <w:r w:rsidRPr="001F56DE">
        <w:rPr>
          <w:rFonts w:ascii="Times New Roman" w:hAnsi="Times New Roman" w:cs="Times New Roman"/>
          <w:i/>
          <w:noProof/>
        </w:rPr>
        <w:fldChar w:fldCharType="end"/>
      </w:r>
      <w:r w:rsidRPr="001F56DE">
        <w:rPr>
          <w:rFonts w:ascii="Times New Roman" w:hAnsi="Times New Roman" w:cs="Times New Roman"/>
          <w:i/>
        </w:rPr>
        <w:t>: Tempi di esecuzione con Docker Compose e Tempi operativi di Docker Compose</w:t>
      </w:r>
    </w:p>
    <w:p w14:paraId="0809FBC0" w14:textId="77777777" w:rsidR="00BC450F" w:rsidRDefault="00BC450F" w:rsidP="00BC450F"/>
    <w:p w14:paraId="020BA109" w14:textId="77777777" w:rsidR="00BC450F" w:rsidRDefault="00BC450F" w:rsidP="00BC450F"/>
    <w:p w14:paraId="132D9729" w14:textId="77777777" w:rsidR="00BC450F" w:rsidRDefault="00BC450F" w:rsidP="00BC450F"/>
    <w:p w14:paraId="570CBEE9" w14:textId="77777777" w:rsidR="00BC450F" w:rsidRPr="00B421C5" w:rsidRDefault="00BC450F" w:rsidP="00F413EE">
      <w:pPr>
        <w:spacing w:line="360" w:lineRule="auto"/>
        <w:jc w:val="both"/>
        <w:rPr>
          <w:rFonts w:ascii="Times New Roman" w:hAnsi="Times New Roman" w:cs="Times New Roman"/>
          <w:sz w:val="24"/>
          <w:szCs w:val="24"/>
        </w:rPr>
      </w:pPr>
      <w:r>
        <w:br w:type="page"/>
      </w:r>
      <w:r w:rsidRPr="00B421C5">
        <w:rPr>
          <w:rFonts w:ascii="Times New Roman" w:hAnsi="Times New Roman" w:cs="Times New Roman"/>
          <w:sz w:val="24"/>
          <w:szCs w:val="24"/>
        </w:rPr>
        <w:lastRenderedPageBreak/>
        <w:t xml:space="preserve">È interessante partire dai tempi di esecuzione di un singolo container (scale=1) con l’utilizzo però di </w:t>
      </w:r>
      <w:proofErr w:type="spellStart"/>
      <w:r w:rsidRPr="00B421C5">
        <w:rPr>
          <w:rFonts w:ascii="Times New Roman" w:hAnsi="Times New Roman" w:cs="Times New Roman"/>
          <w:sz w:val="24"/>
          <w:szCs w:val="24"/>
        </w:rPr>
        <w:t>docker</w:t>
      </w:r>
      <w:proofErr w:type="spellEnd"/>
      <w:r w:rsidRPr="00B421C5">
        <w:rPr>
          <w:rFonts w:ascii="Times New Roman" w:hAnsi="Times New Roman" w:cs="Times New Roman"/>
          <w:sz w:val="24"/>
          <w:szCs w:val="24"/>
        </w:rPr>
        <w:t xml:space="preserve"> compose, si nota che i tempi di esecuzione degli script sono effettivamente coerenti con quelli del test precedente, ma il processo totale, che include apertura e chiusura da parte di </w:t>
      </w:r>
      <w:proofErr w:type="spellStart"/>
      <w:r w:rsidRPr="00B421C5">
        <w:rPr>
          <w:rFonts w:ascii="Times New Roman" w:hAnsi="Times New Roman" w:cs="Times New Roman"/>
          <w:sz w:val="24"/>
          <w:szCs w:val="24"/>
        </w:rPr>
        <w:t>docker</w:t>
      </w:r>
      <w:proofErr w:type="spellEnd"/>
      <w:r w:rsidRPr="00B421C5">
        <w:rPr>
          <w:rFonts w:ascii="Times New Roman" w:hAnsi="Times New Roman" w:cs="Times New Roman"/>
          <w:sz w:val="24"/>
          <w:szCs w:val="24"/>
        </w:rPr>
        <w:t xml:space="preserve"> compose del container, è più lungo, rimanendo coerente con la tesi precedente, </w:t>
      </w:r>
      <w:proofErr w:type="spellStart"/>
      <w:r w:rsidRPr="00B421C5">
        <w:rPr>
          <w:rFonts w:ascii="Times New Roman" w:hAnsi="Times New Roman" w:cs="Times New Roman"/>
          <w:sz w:val="24"/>
          <w:szCs w:val="24"/>
        </w:rPr>
        <w:t>docker</w:t>
      </w:r>
      <w:proofErr w:type="spellEnd"/>
      <w:r w:rsidRPr="00B421C5">
        <w:rPr>
          <w:rFonts w:ascii="Times New Roman" w:hAnsi="Times New Roman" w:cs="Times New Roman"/>
          <w:sz w:val="24"/>
          <w:szCs w:val="24"/>
        </w:rPr>
        <w:t xml:space="preserve"> compose impiega tempo per la gestione dei container. </w:t>
      </w:r>
    </w:p>
    <w:p w14:paraId="1F04D846" w14:textId="61BEE0AB" w:rsidR="00BC450F" w:rsidRPr="00B421C5" w:rsidRDefault="00165C83" w:rsidP="00F413EE">
      <w:pPr>
        <w:spacing w:line="360" w:lineRule="auto"/>
        <w:ind w:left="-5" w:right="139"/>
        <w:jc w:val="both"/>
        <w:rPr>
          <w:rFonts w:ascii="Times New Roman" w:hAnsi="Times New Roman" w:cs="Times New Roman"/>
          <w:sz w:val="24"/>
          <w:szCs w:val="24"/>
        </w:rPr>
      </w:pPr>
      <w:r>
        <w:rPr>
          <w:rFonts w:ascii="Times New Roman" w:hAnsi="Times New Roman" w:cs="Times New Roman"/>
          <w:sz w:val="24"/>
          <w:szCs w:val="24"/>
        </w:rPr>
        <w:t>S</w:t>
      </w:r>
      <w:r w:rsidR="00EB746A">
        <w:rPr>
          <w:rFonts w:ascii="Times New Roman" w:hAnsi="Times New Roman" w:cs="Times New Roman"/>
          <w:sz w:val="24"/>
          <w:szCs w:val="24"/>
        </w:rPr>
        <w:t>i osserva</w:t>
      </w:r>
      <w:r w:rsidR="00BC450F" w:rsidRPr="00B421C5">
        <w:rPr>
          <w:rFonts w:ascii="Times New Roman" w:hAnsi="Times New Roman" w:cs="Times New Roman"/>
          <w:sz w:val="24"/>
          <w:szCs w:val="24"/>
        </w:rPr>
        <w:t xml:space="preserve"> ora</w:t>
      </w:r>
      <w:r w:rsidR="00EB746A">
        <w:rPr>
          <w:rFonts w:ascii="Times New Roman" w:hAnsi="Times New Roman" w:cs="Times New Roman"/>
          <w:sz w:val="24"/>
          <w:szCs w:val="24"/>
        </w:rPr>
        <w:t>,</w:t>
      </w:r>
      <w:r>
        <w:rPr>
          <w:rFonts w:ascii="Times New Roman" w:hAnsi="Times New Roman" w:cs="Times New Roman"/>
          <w:sz w:val="24"/>
          <w:szCs w:val="24"/>
        </w:rPr>
        <w:t xml:space="preserve"> attraverso </w:t>
      </w:r>
      <w:r w:rsidR="00BC450F" w:rsidRPr="00B421C5">
        <w:rPr>
          <w:rFonts w:ascii="Times New Roman" w:hAnsi="Times New Roman" w:cs="Times New Roman"/>
          <w:sz w:val="24"/>
          <w:szCs w:val="24"/>
        </w:rPr>
        <w:t>l’utilizzo di un grafico</w:t>
      </w:r>
      <w:r w:rsidR="001F56DE">
        <w:rPr>
          <w:rFonts w:ascii="Times New Roman" w:hAnsi="Times New Roman" w:cs="Times New Roman"/>
          <w:sz w:val="24"/>
          <w:szCs w:val="24"/>
        </w:rPr>
        <w:t>,</w:t>
      </w:r>
      <w:r w:rsidR="00BC450F" w:rsidRPr="00B421C5">
        <w:rPr>
          <w:rFonts w:ascii="Times New Roman" w:hAnsi="Times New Roman" w:cs="Times New Roman"/>
          <w:sz w:val="24"/>
          <w:szCs w:val="24"/>
        </w:rPr>
        <w:t xml:space="preserve"> l’andamento dei tempi di esecuzione all’aumentare del numero di container. </w:t>
      </w:r>
    </w:p>
    <w:p w14:paraId="17E9B0ED" w14:textId="0E31D419" w:rsidR="00BC450F" w:rsidRPr="00B421C5" w:rsidRDefault="00BC450F" w:rsidP="00F413EE">
      <w:pPr>
        <w:spacing w:line="360" w:lineRule="auto"/>
        <w:ind w:left="-5" w:right="139"/>
        <w:jc w:val="both"/>
        <w:rPr>
          <w:rFonts w:ascii="Times New Roman" w:hAnsi="Times New Roman" w:cs="Times New Roman"/>
          <w:sz w:val="24"/>
          <w:szCs w:val="24"/>
        </w:rPr>
      </w:pPr>
      <w:r w:rsidRPr="00B421C5">
        <w:rPr>
          <w:rFonts w:ascii="Times New Roman" w:hAnsi="Times New Roman" w:cs="Times New Roman"/>
          <w:sz w:val="24"/>
          <w:szCs w:val="24"/>
        </w:rPr>
        <w:t xml:space="preserve">Come si può evincere dalla tabella sono state riprodotte le prove 5 volte, per poi trarre una media dei tempi. (1 solo container * 5 volte, 2 container *5 volte e </w:t>
      </w:r>
      <w:proofErr w:type="spellStart"/>
      <w:r w:rsidRPr="00B421C5">
        <w:rPr>
          <w:rFonts w:ascii="Times New Roman" w:hAnsi="Times New Roman" w:cs="Times New Roman"/>
          <w:sz w:val="24"/>
          <w:szCs w:val="24"/>
        </w:rPr>
        <w:t>cosi’</w:t>
      </w:r>
      <w:proofErr w:type="spellEnd"/>
      <w:r w:rsidRPr="00B421C5">
        <w:rPr>
          <w:rFonts w:ascii="Times New Roman" w:hAnsi="Times New Roman" w:cs="Times New Roman"/>
          <w:sz w:val="24"/>
          <w:szCs w:val="24"/>
        </w:rPr>
        <w:t xml:space="preserve"> via</w:t>
      </w:r>
      <w:r w:rsidR="00F413EE" w:rsidRPr="00B421C5">
        <w:rPr>
          <w:rFonts w:ascii="Times New Roman" w:hAnsi="Times New Roman" w:cs="Times New Roman"/>
          <w:sz w:val="24"/>
          <w:szCs w:val="24"/>
        </w:rPr>
        <w:t>).</w:t>
      </w:r>
    </w:p>
    <w:p w14:paraId="4283B555" w14:textId="2C7CA68C" w:rsidR="00BC450F" w:rsidRPr="00B421C5" w:rsidRDefault="00BC450F" w:rsidP="00B421C5">
      <w:pPr>
        <w:keepNext/>
        <w:spacing w:after="366"/>
        <w:ind w:left="-12"/>
        <w:jc w:val="both"/>
        <w:rPr>
          <w:i/>
        </w:rPr>
      </w:pPr>
      <w:r>
        <w:rPr>
          <w:noProof/>
          <w:lang w:eastAsia="it-IT"/>
        </w:rPr>
        <w:drawing>
          <wp:inline distT="0" distB="0" distL="0" distR="0" wp14:anchorId="0F50C5C1" wp14:editId="28BF3E27">
            <wp:extent cx="5896610" cy="3641241"/>
            <wp:effectExtent l="0" t="0" r="8890" b="16510"/>
            <wp:docPr id="1" name="Grafico 1">
              <a:extLst xmlns:a="http://schemas.openxmlformats.org/drawingml/2006/main">
                <a:ext uri="{FF2B5EF4-FFF2-40B4-BE49-F238E27FC236}">
                  <a16:creationId xmlns:a16="http://schemas.microsoft.com/office/drawing/2014/main" id="{2EDE17D8-92E5-4891-8EF2-B68708BE8C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421C5">
        <w:rPr>
          <w:i/>
        </w:rPr>
        <w:t>Grafico 1: Andamento dei tempi all'aumentare dei container (dati tabella 3)</w:t>
      </w:r>
    </w:p>
    <w:p w14:paraId="6D1C4D08" w14:textId="77777777" w:rsidR="001F56DE" w:rsidRDefault="00BC450F" w:rsidP="00B421C5">
      <w:pPr>
        <w:spacing w:after="0" w:line="360" w:lineRule="auto"/>
        <w:jc w:val="both"/>
        <w:rPr>
          <w:rFonts w:ascii="Times New Roman" w:hAnsi="Times New Roman" w:cs="Times New Roman"/>
          <w:sz w:val="24"/>
        </w:rPr>
      </w:pPr>
      <w:r w:rsidRPr="00B421C5">
        <w:rPr>
          <w:rFonts w:ascii="Times New Roman" w:hAnsi="Times New Roman" w:cs="Times New Roman"/>
          <w:sz w:val="24"/>
          <w:szCs w:val="24"/>
        </w:rPr>
        <w:t xml:space="preserve">È evidente dal grafico che i tempi di esecuzione si dilatano all’aumentare dei container attivi contemporaneamente, ma che i tempi di esecuzione di </w:t>
      </w:r>
      <w:proofErr w:type="spellStart"/>
      <w:r w:rsidRPr="00B421C5">
        <w:rPr>
          <w:rFonts w:ascii="Times New Roman" w:hAnsi="Times New Roman" w:cs="Times New Roman"/>
          <w:sz w:val="24"/>
          <w:szCs w:val="24"/>
        </w:rPr>
        <w:t>docker</w:t>
      </w:r>
      <w:proofErr w:type="spellEnd"/>
      <w:r w:rsidRPr="00B421C5">
        <w:rPr>
          <w:rFonts w:ascii="Times New Roman" w:hAnsi="Times New Roman" w:cs="Times New Roman"/>
          <w:sz w:val="24"/>
          <w:szCs w:val="24"/>
        </w:rPr>
        <w:t xml:space="preserve"> compose influiscono in modo significativo sul tempo totale di processamento.</w:t>
      </w:r>
      <w:r w:rsidRPr="00B421C5">
        <w:rPr>
          <w:rFonts w:ascii="Times New Roman" w:hAnsi="Times New Roman" w:cs="Times New Roman"/>
          <w:sz w:val="24"/>
          <w:szCs w:val="24"/>
        </w:rPr>
        <w:br/>
        <w:t xml:space="preserve">Per comprendere per quale motivo anche i tempi dei singoli processi aumentano si potrebbero analizzare le metriche dei  singoli container, utili per comprendere le dinamiche di utilizzo delle infrastrutture di calcolo da parte di </w:t>
      </w:r>
      <w:proofErr w:type="spellStart"/>
      <w:r w:rsidRPr="00B421C5">
        <w:rPr>
          <w:rFonts w:ascii="Times New Roman" w:hAnsi="Times New Roman" w:cs="Times New Roman"/>
          <w:sz w:val="24"/>
          <w:szCs w:val="24"/>
        </w:rPr>
        <w:t>docker</w:t>
      </w:r>
      <w:proofErr w:type="spellEnd"/>
      <w:r w:rsidRPr="00B421C5">
        <w:rPr>
          <w:rFonts w:ascii="Times New Roman" w:hAnsi="Times New Roman" w:cs="Times New Roman"/>
          <w:sz w:val="24"/>
          <w:szCs w:val="24"/>
        </w:rPr>
        <w:t>.</w:t>
      </w:r>
      <w:r>
        <w:br/>
      </w:r>
      <w:r w:rsidRPr="00B421C5">
        <w:rPr>
          <w:rFonts w:ascii="Times New Roman" w:hAnsi="Times New Roman" w:cs="Times New Roman"/>
          <w:sz w:val="24"/>
        </w:rPr>
        <w:lastRenderedPageBreak/>
        <w:t xml:space="preserve">Se si lancia il comando </w:t>
      </w:r>
      <w:proofErr w:type="spellStart"/>
      <w:r w:rsidRPr="00B421C5">
        <w:rPr>
          <w:rFonts w:ascii="Times New Roman" w:hAnsi="Times New Roman" w:cs="Times New Roman"/>
          <w:color w:val="FFFFFF"/>
          <w:sz w:val="24"/>
          <w:shd w:val="clear" w:color="auto" w:fill="0000FF"/>
        </w:rPr>
        <w:t>docker</w:t>
      </w:r>
      <w:proofErr w:type="spellEnd"/>
      <w:r w:rsidRPr="00B421C5">
        <w:rPr>
          <w:rFonts w:ascii="Times New Roman" w:hAnsi="Times New Roman" w:cs="Times New Roman"/>
          <w:color w:val="FFFFFF"/>
          <w:sz w:val="24"/>
          <w:shd w:val="clear" w:color="auto" w:fill="0000FF"/>
        </w:rPr>
        <w:t xml:space="preserve"> </w:t>
      </w:r>
      <w:proofErr w:type="spellStart"/>
      <w:r w:rsidRPr="00B421C5">
        <w:rPr>
          <w:rFonts w:ascii="Times New Roman" w:hAnsi="Times New Roman" w:cs="Times New Roman"/>
          <w:color w:val="FFFFFF"/>
          <w:sz w:val="24"/>
          <w:shd w:val="clear" w:color="auto" w:fill="0000FF"/>
        </w:rPr>
        <w:t>stats</w:t>
      </w:r>
      <w:proofErr w:type="spellEnd"/>
      <w:r w:rsidRPr="00B421C5">
        <w:rPr>
          <w:rFonts w:ascii="Times New Roman" w:hAnsi="Times New Roman" w:cs="Times New Roman"/>
          <w:color w:val="FFFFFF"/>
          <w:sz w:val="24"/>
          <w:shd w:val="clear" w:color="auto" w:fill="0000FF"/>
        </w:rPr>
        <w:t xml:space="preserve"> -a</w:t>
      </w:r>
      <w:r w:rsidRPr="00B421C5">
        <w:rPr>
          <w:rFonts w:ascii="Times New Roman" w:hAnsi="Times New Roman" w:cs="Times New Roman"/>
          <w:color w:val="FFFFFF"/>
          <w:sz w:val="24"/>
        </w:rPr>
        <w:t xml:space="preserve"> </w:t>
      </w:r>
      <w:r w:rsidRPr="00B421C5">
        <w:rPr>
          <w:rFonts w:ascii="Times New Roman" w:hAnsi="Times New Roman" w:cs="Times New Roman"/>
          <w:sz w:val="24"/>
        </w:rPr>
        <w:t xml:space="preserve">vengono restituiti i dati per ogni singolo container, identificato proprio dal suo container ID, in merito a uso percentuale della CPU, uso della memoria su uso limite, uso della memoria percentuale, come stream costante di dati nel periodo di attività del container stesso. Di seguito le </w:t>
      </w:r>
      <w:proofErr w:type="spellStart"/>
      <w:r w:rsidRPr="00B421C5">
        <w:rPr>
          <w:rFonts w:ascii="Times New Roman" w:hAnsi="Times New Roman" w:cs="Times New Roman"/>
          <w:sz w:val="24"/>
        </w:rPr>
        <w:t>docker</w:t>
      </w:r>
      <w:proofErr w:type="spellEnd"/>
      <w:r w:rsidRPr="00B421C5">
        <w:rPr>
          <w:rFonts w:ascii="Times New Roman" w:hAnsi="Times New Roman" w:cs="Times New Roman"/>
          <w:sz w:val="24"/>
        </w:rPr>
        <w:t xml:space="preserve"> </w:t>
      </w:r>
      <w:proofErr w:type="spellStart"/>
      <w:r w:rsidRPr="00B421C5">
        <w:rPr>
          <w:rFonts w:ascii="Times New Roman" w:hAnsi="Times New Roman" w:cs="Times New Roman"/>
          <w:sz w:val="24"/>
        </w:rPr>
        <w:t>stats</w:t>
      </w:r>
      <w:proofErr w:type="spellEnd"/>
      <w:r w:rsidRPr="00B421C5">
        <w:rPr>
          <w:rFonts w:ascii="Times New Roman" w:hAnsi="Times New Roman" w:cs="Times New Roman"/>
          <w:sz w:val="24"/>
        </w:rPr>
        <w:t xml:space="preserve"> per un compose di 5,20 e 40 container.</w:t>
      </w:r>
    </w:p>
    <w:p w14:paraId="51D04DD4" w14:textId="432E9524" w:rsidR="00BC450F" w:rsidRPr="00B421C5" w:rsidRDefault="00BC450F" w:rsidP="00B421C5">
      <w:pPr>
        <w:spacing w:after="0" w:line="360" w:lineRule="auto"/>
        <w:jc w:val="both"/>
        <w:rPr>
          <w:rFonts w:ascii="Times New Roman" w:hAnsi="Times New Roman" w:cs="Times New Roman"/>
          <w:sz w:val="24"/>
        </w:rPr>
      </w:pPr>
      <w:r w:rsidRPr="00B421C5">
        <w:rPr>
          <w:rFonts w:ascii="Times New Roman" w:hAnsi="Times New Roman" w:cs="Times New Roman"/>
          <w:sz w:val="24"/>
        </w:rPr>
        <w:t xml:space="preserve"> </w:t>
      </w:r>
      <w:r w:rsidR="001F56DE">
        <w:rPr>
          <w:rFonts w:ascii="Calibri" w:eastAsia="Calibri" w:hAnsi="Calibri" w:cs="Calibri"/>
          <w:noProof/>
          <w:lang w:eastAsia="it-IT"/>
        </w:rPr>
        <mc:AlternateContent>
          <mc:Choice Requires="wpg">
            <w:drawing>
              <wp:inline distT="0" distB="0" distL="0" distR="0" wp14:anchorId="245BFE57" wp14:editId="78392432">
                <wp:extent cx="5218176" cy="3381375"/>
                <wp:effectExtent l="0" t="0" r="1905" b="9525"/>
                <wp:docPr id="19065" name="Group 19065"/>
                <wp:cNvGraphicFramePr/>
                <a:graphic xmlns:a="http://schemas.openxmlformats.org/drawingml/2006/main">
                  <a:graphicData uri="http://schemas.microsoft.com/office/word/2010/wordprocessingGroup">
                    <wpg:wgp>
                      <wpg:cNvGrpSpPr/>
                      <wpg:grpSpPr>
                        <a:xfrm>
                          <a:off x="0" y="0"/>
                          <a:ext cx="5218176" cy="3381375"/>
                          <a:chOff x="0" y="0"/>
                          <a:chExt cx="5218176" cy="3611880"/>
                        </a:xfrm>
                      </wpg:grpSpPr>
                      <pic:pic xmlns:pic="http://schemas.openxmlformats.org/drawingml/2006/picture">
                        <pic:nvPicPr>
                          <pic:cNvPr id="2076" name="Picture 2076"/>
                          <pic:cNvPicPr/>
                        </pic:nvPicPr>
                        <pic:blipFill>
                          <a:blip r:embed="rId43"/>
                          <a:stretch>
                            <a:fillRect/>
                          </a:stretch>
                        </pic:blipFill>
                        <pic:spPr>
                          <a:xfrm>
                            <a:off x="0" y="0"/>
                            <a:ext cx="5196840" cy="893064"/>
                          </a:xfrm>
                          <a:prstGeom prst="rect">
                            <a:avLst/>
                          </a:prstGeom>
                        </pic:spPr>
                      </pic:pic>
                      <pic:pic xmlns:pic="http://schemas.openxmlformats.org/drawingml/2006/picture">
                        <pic:nvPicPr>
                          <pic:cNvPr id="2078" name="Picture 2078"/>
                          <pic:cNvPicPr/>
                        </pic:nvPicPr>
                        <pic:blipFill>
                          <a:blip r:embed="rId44"/>
                          <a:stretch>
                            <a:fillRect/>
                          </a:stretch>
                        </pic:blipFill>
                        <pic:spPr>
                          <a:xfrm>
                            <a:off x="0" y="984504"/>
                            <a:ext cx="5218176" cy="2627376"/>
                          </a:xfrm>
                          <a:prstGeom prst="rect">
                            <a:avLst/>
                          </a:prstGeom>
                        </pic:spPr>
                      </pic:pic>
                    </wpg:wgp>
                  </a:graphicData>
                </a:graphic>
              </wp:inline>
            </w:drawing>
          </mc:Choice>
          <mc:Fallback>
            <w:pict>
              <v:group w14:anchorId="684F41B7" id="Group 19065" o:spid="_x0000_s1026" style="width:410.9pt;height:266.25pt;mso-position-horizontal-relative:char;mso-position-vertical-relative:line" coordsize="52181,36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">
                <v:shape id="Picture 2076" o:spid="_x0000_s1027" type="#_x0000_t75" style="position:absolute;width:51968;height: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">
                  <v:imagedata r:id="rId45" o:title=""/>
                </v:shape>
                <v:shape id="Picture 2078" o:spid="_x0000_s1028" type="#_x0000_t75" style="position:absolute;top:9845;width:52181;height:2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">
                  <v:imagedata r:id="rId46" o:title=""/>
                </v:shape>
                <w10:anchorlock/>
              </v:group>
            </w:pict>
          </mc:Fallback>
        </mc:AlternateContent>
      </w:r>
    </w:p>
    <w:p w14:paraId="6D15576D" w14:textId="7DB0C6A2" w:rsidR="00BC450F" w:rsidRPr="00B421C5" w:rsidRDefault="00B421C5" w:rsidP="00B421C5">
      <w:pPr>
        <w:spacing w:after="0" w:line="360" w:lineRule="auto"/>
        <w:jc w:val="both"/>
      </w:pPr>
      <w:r>
        <w:rPr>
          <w:noProof/>
          <w:lang w:eastAsia="it-IT"/>
        </w:rPr>
        <w:drawing>
          <wp:inline distT="0" distB="0" distL="0" distR="0" wp14:anchorId="457E37DB" wp14:editId="6E921093">
            <wp:extent cx="5219700" cy="3157681"/>
            <wp:effectExtent l="0" t="0" r="0"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kerStats40container.png"/>
                    <pic:cNvPicPr/>
                  </pic:nvPicPr>
                  <pic:blipFill>
                    <a:blip r:embed="rId47">
                      <a:extLst>
                        <a:ext uri="{28A0092B-C50C-407E-A947-70E740481C1C}">
                          <a14:useLocalDpi xmlns:a14="http://schemas.microsoft.com/office/drawing/2010/main" val="0"/>
                        </a:ext>
                      </a:extLst>
                    </a:blip>
                    <a:stretch>
                      <a:fillRect/>
                    </a:stretch>
                  </pic:blipFill>
                  <pic:spPr>
                    <a:xfrm>
                      <a:off x="0" y="0"/>
                      <a:ext cx="5219700" cy="3157681"/>
                    </a:xfrm>
                    <a:prstGeom prst="rect">
                      <a:avLst/>
                    </a:prstGeom>
                  </pic:spPr>
                </pic:pic>
              </a:graphicData>
            </a:graphic>
          </wp:inline>
        </w:drawing>
      </w:r>
      <w:r w:rsidR="00BC450F" w:rsidRPr="001F56DE">
        <w:rPr>
          <w:rFonts w:ascii="Times New Roman" w:hAnsi="Times New Roman" w:cs="Times New Roman"/>
          <w:i/>
        </w:rPr>
        <w:t xml:space="preserve">Figura </w:t>
      </w:r>
      <w:r w:rsidR="00523A3B" w:rsidRPr="001F56DE">
        <w:rPr>
          <w:rFonts w:ascii="Times New Roman" w:hAnsi="Times New Roman" w:cs="Times New Roman"/>
          <w:i/>
        </w:rPr>
        <w:fldChar w:fldCharType="begin"/>
      </w:r>
      <w:r w:rsidR="00523A3B" w:rsidRPr="001F56DE">
        <w:rPr>
          <w:rFonts w:ascii="Times New Roman" w:hAnsi="Times New Roman" w:cs="Times New Roman"/>
          <w:i/>
        </w:rPr>
        <w:instrText xml:space="preserve"> SEQ Figura \* ARABIC </w:instrText>
      </w:r>
      <w:r w:rsidR="00523A3B" w:rsidRPr="001F56DE">
        <w:rPr>
          <w:rFonts w:ascii="Times New Roman" w:hAnsi="Times New Roman" w:cs="Times New Roman"/>
          <w:i/>
        </w:rPr>
        <w:fldChar w:fldCharType="separate"/>
      </w:r>
      <w:r w:rsidR="004D69F1">
        <w:rPr>
          <w:rFonts w:ascii="Times New Roman" w:hAnsi="Times New Roman" w:cs="Times New Roman"/>
          <w:i/>
          <w:noProof/>
        </w:rPr>
        <w:t>21</w:t>
      </w:r>
      <w:r w:rsidR="00523A3B" w:rsidRPr="001F56DE">
        <w:rPr>
          <w:rFonts w:ascii="Times New Roman" w:hAnsi="Times New Roman" w:cs="Times New Roman"/>
          <w:i/>
        </w:rPr>
        <w:fldChar w:fldCharType="end"/>
      </w:r>
      <w:r w:rsidR="00BC450F" w:rsidRPr="001F56DE">
        <w:rPr>
          <w:rFonts w:ascii="Times New Roman" w:hAnsi="Times New Roman" w:cs="Times New Roman"/>
          <w:i/>
        </w:rPr>
        <w:t xml:space="preserve">: Docker </w:t>
      </w:r>
      <w:proofErr w:type="spellStart"/>
      <w:r w:rsidR="00BC450F" w:rsidRPr="001F56DE">
        <w:rPr>
          <w:rFonts w:ascii="Times New Roman" w:hAnsi="Times New Roman" w:cs="Times New Roman"/>
          <w:i/>
        </w:rPr>
        <w:t>stats</w:t>
      </w:r>
      <w:proofErr w:type="spellEnd"/>
      <w:r w:rsidR="00BC450F" w:rsidRPr="001F56DE">
        <w:rPr>
          <w:rFonts w:ascii="Times New Roman" w:hAnsi="Times New Roman" w:cs="Times New Roman"/>
          <w:i/>
        </w:rPr>
        <w:t xml:space="preserve"> per un compose di 5,20,40 container</w:t>
      </w:r>
    </w:p>
    <w:p w14:paraId="1DFDCAC7" w14:textId="5F6BAA60" w:rsidR="00BC450F" w:rsidRPr="00B421C5" w:rsidRDefault="00BC450F" w:rsidP="00B421C5">
      <w:pPr>
        <w:keepNext/>
        <w:spacing w:after="0" w:line="360" w:lineRule="auto"/>
        <w:jc w:val="both"/>
        <w:rPr>
          <w:rFonts w:ascii="Times New Roman" w:hAnsi="Times New Roman" w:cs="Times New Roman"/>
          <w:sz w:val="24"/>
          <w:szCs w:val="24"/>
        </w:rPr>
      </w:pPr>
      <w:r w:rsidRPr="00B421C5">
        <w:rPr>
          <w:rFonts w:ascii="Times New Roman" w:hAnsi="Times New Roman" w:cs="Times New Roman"/>
          <w:sz w:val="24"/>
          <w:szCs w:val="24"/>
        </w:rPr>
        <w:lastRenderedPageBreak/>
        <w:t xml:space="preserve">Si osserva che la CPU percentuale utilizzata dal singolo container diminuisce all’aumentare del numero dei container, si passa infatti da una media del 40% per un compose di 5 applicativi, al 10% per un compose di 20, al 5% per uno di 40, il che comporta </w:t>
      </w:r>
      <w:r w:rsidR="001F56DE">
        <w:rPr>
          <w:rFonts w:ascii="Times New Roman" w:hAnsi="Times New Roman" w:cs="Times New Roman"/>
          <w:sz w:val="24"/>
          <w:szCs w:val="24"/>
        </w:rPr>
        <w:t xml:space="preserve">un forte aumento </w:t>
      </w:r>
      <w:r w:rsidRPr="00B421C5">
        <w:rPr>
          <w:rFonts w:ascii="Times New Roman" w:hAnsi="Times New Roman" w:cs="Times New Roman"/>
          <w:sz w:val="24"/>
          <w:szCs w:val="24"/>
        </w:rPr>
        <w:t>dei tempi di calcolo, osservando infatti che il compose di un singolo container porta invece l’utilizzo da parte dello stesso del 100% della capacità di calcolo disponibile, completando in minor tempo il calcolo richiesto.</w:t>
      </w:r>
      <w:r>
        <w:rPr>
          <w:noProof/>
          <w:lang w:eastAsia="it-IT"/>
        </w:rPr>
        <w:drawing>
          <wp:inline distT="0" distB="0" distL="0" distR="0" wp14:anchorId="0BFA22DE" wp14:editId="161852F4">
            <wp:extent cx="5308600" cy="73152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kerstats1container.png"/>
                    <pic:cNvPicPr/>
                  </pic:nvPicPr>
                  <pic:blipFill>
                    <a:blip r:embed="rId48">
                      <a:extLst>
                        <a:ext uri="{28A0092B-C50C-407E-A947-70E740481C1C}">
                          <a14:useLocalDpi xmlns:a14="http://schemas.microsoft.com/office/drawing/2010/main" val="0"/>
                        </a:ext>
                      </a:extLst>
                    </a:blip>
                    <a:stretch>
                      <a:fillRect/>
                    </a:stretch>
                  </pic:blipFill>
                  <pic:spPr>
                    <a:xfrm>
                      <a:off x="0" y="0"/>
                      <a:ext cx="5308600" cy="731520"/>
                    </a:xfrm>
                    <a:prstGeom prst="rect">
                      <a:avLst/>
                    </a:prstGeom>
                  </pic:spPr>
                </pic:pic>
              </a:graphicData>
            </a:graphic>
          </wp:inline>
        </w:drawing>
      </w:r>
      <w:r w:rsidRPr="001F56DE">
        <w:rPr>
          <w:rFonts w:ascii="Times New Roman" w:hAnsi="Times New Roman" w:cs="Times New Roman"/>
          <w:i/>
        </w:rPr>
        <w:t xml:space="preserve">Figura </w:t>
      </w:r>
      <w:r w:rsidR="00523A3B" w:rsidRPr="001F56DE">
        <w:rPr>
          <w:rFonts w:ascii="Times New Roman" w:hAnsi="Times New Roman" w:cs="Times New Roman"/>
          <w:i/>
        </w:rPr>
        <w:fldChar w:fldCharType="begin"/>
      </w:r>
      <w:r w:rsidR="00523A3B" w:rsidRPr="001F56DE">
        <w:rPr>
          <w:rFonts w:ascii="Times New Roman" w:hAnsi="Times New Roman" w:cs="Times New Roman"/>
          <w:i/>
        </w:rPr>
        <w:instrText xml:space="preserve"> SEQ Figura \* ARABIC </w:instrText>
      </w:r>
      <w:r w:rsidR="00523A3B" w:rsidRPr="001F56DE">
        <w:rPr>
          <w:rFonts w:ascii="Times New Roman" w:hAnsi="Times New Roman" w:cs="Times New Roman"/>
          <w:i/>
        </w:rPr>
        <w:fldChar w:fldCharType="separate"/>
      </w:r>
      <w:r w:rsidR="004D69F1">
        <w:rPr>
          <w:rFonts w:ascii="Times New Roman" w:hAnsi="Times New Roman" w:cs="Times New Roman"/>
          <w:i/>
          <w:noProof/>
        </w:rPr>
        <w:t>22</w:t>
      </w:r>
      <w:r w:rsidR="00523A3B" w:rsidRPr="001F56DE">
        <w:rPr>
          <w:rFonts w:ascii="Times New Roman" w:hAnsi="Times New Roman" w:cs="Times New Roman"/>
          <w:i/>
        </w:rPr>
        <w:fldChar w:fldCharType="end"/>
      </w:r>
      <w:r w:rsidRPr="001F56DE">
        <w:rPr>
          <w:rFonts w:ascii="Times New Roman" w:hAnsi="Times New Roman" w:cs="Times New Roman"/>
          <w:i/>
        </w:rPr>
        <w:t xml:space="preserve">: Docker </w:t>
      </w:r>
      <w:proofErr w:type="spellStart"/>
      <w:r w:rsidRPr="001F56DE">
        <w:rPr>
          <w:rFonts w:ascii="Times New Roman" w:hAnsi="Times New Roman" w:cs="Times New Roman"/>
          <w:i/>
        </w:rPr>
        <w:t>stats</w:t>
      </w:r>
      <w:proofErr w:type="spellEnd"/>
      <w:r w:rsidRPr="001F56DE">
        <w:rPr>
          <w:rFonts w:ascii="Times New Roman" w:hAnsi="Times New Roman" w:cs="Times New Roman"/>
          <w:i/>
        </w:rPr>
        <w:t xml:space="preserve"> 1 container</w:t>
      </w:r>
    </w:p>
    <w:p w14:paraId="2C58E4B3" w14:textId="4E2743C3" w:rsidR="00BC450F" w:rsidRPr="004D69F1" w:rsidRDefault="00E432A2" w:rsidP="002E6396">
      <w:pPr>
        <w:spacing w:line="360" w:lineRule="auto"/>
        <w:ind w:left="-5" w:right="139"/>
        <w:jc w:val="both"/>
        <w:rPr>
          <w:rFonts w:ascii="Times New Roman" w:hAnsi="Times New Roman" w:cs="Times New Roman"/>
          <w:sz w:val="24"/>
          <w:szCs w:val="24"/>
        </w:rPr>
      </w:pPr>
      <w:r w:rsidRPr="004D69F1">
        <w:rPr>
          <w:rFonts w:ascii="Times New Roman" w:hAnsi="Times New Roman" w:cs="Times New Roman"/>
          <w:sz w:val="24"/>
          <w:szCs w:val="24"/>
        </w:rPr>
        <w:t xml:space="preserve">Le percentuali si riferiscono alla CPU </w:t>
      </w:r>
      <w:r w:rsidR="004D69F1" w:rsidRPr="004D69F1">
        <w:rPr>
          <w:rFonts w:ascii="Times New Roman" w:hAnsi="Times New Roman" w:cs="Times New Roman"/>
          <w:sz w:val="24"/>
          <w:szCs w:val="24"/>
        </w:rPr>
        <w:t xml:space="preserve">del sistema </w:t>
      </w:r>
      <w:r w:rsidRPr="004D69F1">
        <w:rPr>
          <w:rFonts w:ascii="Times New Roman" w:hAnsi="Times New Roman" w:cs="Times New Roman"/>
          <w:sz w:val="24"/>
          <w:szCs w:val="24"/>
        </w:rPr>
        <w:t xml:space="preserve">assegnata a </w:t>
      </w:r>
      <w:r w:rsidR="004D69F1" w:rsidRPr="004D69F1">
        <w:rPr>
          <w:rFonts w:ascii="Times New Roman" w:hAnsi="Times New Roman" w:cs="Times New Roman"/>
          <w:sz w:val="24"/>
          <w:szCs w:val="24"/>
        </w:rPr>
        <w:t>D</w:t>
      </w:r>
      <w:r w:rsidRPr="004D69F1">
        <w:rPr>
          <w:rFonts w:ascii="Times New Roman" w:hAnsi="Times New Roman" w:cs="Times New Roman"/>
          <w:sz w:val="24"/>
          <w:szCs w:val="24"/>
        </w:rPr>
        <w:t xml:space="preserve">ocker. Nel caso specifico sono stati affidati a Docker 2 Core su 4 per questo si vede che la sommatoria delle percentuali di uso della CPU porta </w:t>
      </w:r>
      <w:r w:rsidR="004D69F1" w:rsidRPr="004D69F1">
        <w:rPr>
          <w:rFonts w:ascii="Times New Roman" w:hAnsi="Times New Roman" w:cs="Times New Roman"/>
          <w:sz w:val="24"/>
          <w:szCs w:val="24"/>
        </w:rPr>
        <w:t>al 200% invece che al 100%.</w:t>
      </w:r>
      <w:r w:rsidRPr="004D69F1">
        <w:rPr>
          <w:rFonts w:ascii="Times New Roman" w:hAnsi="Times New Roman" w:cs="Times New Roman"/>
          <w:sz w:val="24"/>
          <w:szCs w:val="24"/>
        </w:rPr>
        <w:t xml:space="preserve"> </w:t>
      </w:r>
      <w:r w:rsidR="00BC450F" w:rsidRPr="004D69F1">
        <w:rPr>
          <w:rFonts w:ascii="Times New Roman" w:hAnsi="Times New Roman" w:cs="Times New Roman"/>
          <w:sz w:val="24"/>
          <w:szCs w:val="24"/>
        </w:rPr>
        <w:t xml:space="preserve">Un altro modo </w:t>
      </w:r>
      <w:r w:rsidR="001F56DE" w:rsidRPr="004D69F1">
        <w:rPr>
          <w:rFonts w:ascii="Times New Roman" w:hAnsi="Times New Roman" w:cs="Times New Roman"/>
          <w:sz w:val="24"/>
          <w:szCs w:val="24"/>
        </w:rPr>
        <w:t>comodo</w:t>
      </w:r>
      <w:r w:rsidR="00BC450F" w:rsidRPr="004D69F1">
        <w:rPr>
          <w:rFonts w:ascii="Times New Roman" w:hAnsi="Times New Roman" w:cs="Times New Roman"/>
          <w:sz w:val="24"/>
          <w:szCs w:val="24"/>
        </w:rPr>
        <w:t xml:space="preserve"> per tracciare il flusso delle nostre metriche è attraverso l’utilizzo di </w:t>
      </w:r>
      <w:proofErr w:type="spellStart"/>
      <w:r w:rsidR="00BC450F" w:rsidRPr="004D69F1">
        <w:rPr>
          <w:rFonts w:ascii="Times New Roman" w:hAnsi="Times New Roman" w:cs="Times New Roman"/>
          <w:sz w:val="24"/>
          <w:szCs w:val="24"/>
        </w:rPr>
        <w:t>cAdvisor</w:t>
      </w:r>
      <w:proofErr w:type="spellEnd"/>
      <w:r w:rsidR="00BC450F" w:rsidRPr="004D69F1">
        <w:rPr>
          <w:rFonts w:ascii="Times New Roman" w:hAnsi="Times New Roman" w:cs="Times New Roman"/>
          <w:sz w:val="24"/>
          <w:szCs w:val="24"/>
        </w:rPr>
        <w:t xml:space="preserve">, un </w:t>
      </w:r>
      <w:proofErr w:type="spellStart"/>
      <w:r w:rsidR="00BC450F" w:rsidRPr="004D69F1">
        <w:rPr>
          <w:rFonts w:ascii="Times New Roman" w:hAnsi="Times New Roman" w:cs="Times New Roman"/>
          <w:sz w:val="24"/>
          <w:szCs w:val="24"/>
        </w:rPr>
        <w:t>daemon</w:t>
      </w:r>
      <w:proofErr w:type="spellEnd"/>
      <w:r w:rsidR="00BC450F" w:rsidRPr="004D69F1">
        <w:rPr>
          <w:rFonts w:ascii="Times New Roman" w:hAnsi="Times New Roman" w:cs="Times New Roman"/>
          <w:sz w:val="24"/>
          <w:szCs w:val="24"/>
        </w:rPr>
        <w:t xml:space="preserve"> attivo sviluppato da Google,</w:t>
      </w:r>
      <w:r w:rsidR="00B421C5" w:rsidRPr="004D69F1">
        <w:rPr>
          <w:rFonts w:ascii="Times New Roman" w:hAnsi="Times New Roman" w:cs="Times New Roman"/>
          <w:sz w:val="24"/>
          <w:szCs w:val="24"/>
        </w:rPr>
        <w:t xml:space="preserve"> </w:t>
      </w:r>
      <w:r w:rsidR="00BC450F" w:rsidRPr="004D69F1">
        <w:rPr>
          <w:rFonts w:ascii="Times New Roman" w:hAnsi="Times New Roman" w:cs="Times New Roman"/>
          <w:sz w:val="24"/>
          <w:szCs w:val="24"/>
        </w:rPr>
        <w:t xml:space="preserve">che colleziona, aggrega, processa e esporta informazioni sui container attivi. Ha supporto nativo su </w:t>
      </w:r>
      <w:proofErr w:type="spellStart"/>
      <w:r w:rsidR="00BC450F" w:rsidRPr="004D69F1">
        <w:rPr>
          <w:rFonts w:ascii="Times New Roman" w:hAnsi="Times New Roman" w:cs="Times New Roman"/>
          <w:sz w:val="24"/>
          <w:szCs w:val="24"/>
        </w:rPr>
        <w:t>docker</w:t>
      </w:r>
      <w:proofErr w:type="spellEnd"/>
      <w:r w:rsidR="00BC450F" w:rsidRPr="004D69F1">
        <w:rPr>
          <w:rFonts w:ascii="Times New Roman" w:hAnsi="Times New Roman" w:cs="Times New Roman"/>
          <w:sz w:val="24"/>
          <w:szCs w:val="24"/>
        </w:rPr>
        <w:t xml:space="preserve"> e permette di monitorare in tempo reale i container mettendosi in ascolto in </w:t>
      </w:r>
      <w:proofErr w:type="spellStart"/>
      <w:r w:rsidR="00BC450F" w:rsidRPr="004D69F1">
        <w:rPr>
          <w:rFonts w:ascii="Times New Roman" w:hAnsi="Times New Roman" w:cs="Times New Roman"/>
          <w:sz w:val="24"/>
          <w:szCs w:val="24"/>
        </w:rPr>
        <w:t>localhost</w:t>
      </w:r>
      <w:proofErr w:type="spellEnd"/>
      <w:r w:rsidR="00BC450F" w:rsidRPr="004D69F1">
        <w:rPr>
          <w:rFonts w:ascii="Times New Roman" w:hAnsi="Times New Roman" w:cs="Times New Roman"/>
          <w:sz w:val="24"/>
          <w:szCs w:val="24"/>
        </w:rPr>
        <w:t xml:space="preserve"> sulla porta 8080. </w:t>
      </w:r>
    </w:p>
    <w:p w14:paraId="3AF6954D" w14:textId="778A3615" w:rsidR="004670B4" w:rsidRPr="004670B4" w:rsidRDefault="00BC450F" w:rsidP="002E6396">
      <w:pPr>
        <w:spacing w:after="0" w:line="360" w:lineRule="auto"/>
        <w:jc w:val="both"/>
        <w:rPr>
          <w:rFonts w:ascii="Times New Roman" w:hAnsi="Times New Roman" w:cs="Times New Roman"/>
          <w:sz w:val="24"/>
          <w:szCs w:val="24"/>
        </w:rPr>
      </w:pPr>
      <w:r w:rsidRPr="004D69F1">
        <w:rPr>
          <w:rFonts w:ascii="Times New Roman" w:hAnsi="Times New Roman" w:cs="Times New Roman"/>
          <w:sz w:val="24"/>
          <w:szCs w:val="24"/>
        </w:rPr>
        <w:t>Si osservi infine l’andamento marginale dei tempi totali in rapporto al numero di container</w:t>
      </w:r>
      <w:r w:rsidRPr="00DC06D0">
        <w:rPr>
          <w:sz w:val="24"/>
          <w:szCs w:val="24"/>
        </w:rPr>
        <w:t xml:space="preserve"> (</w:t>
      </w:r>
      <m:oMath>
        <m:f>
          <m:fPr>
            <m:ctrlPr>
              <w:rPr>
                <w:rFonts w:ascii="Cambria Math" w:hAnsi="Cambria Math"/>
                <w:i/>
                <w:sz w:val="24"/>
                <w:szCs w:val="24"/>
              </w:rPr>
            </m:ctrlPr>
          </m:fPr>
          <m:num>
            <m:r>
              <w:rPr>
                <w:rFonts w:ascii="Cambria Math" w:hAnsi="Cambria Math"/>
                <w:sz w:val="24"/>
                <w:szCs w:val="24"/>
              </w:rPr>
              <m:t>tempo di esecuzione totale</m:t>
            </m:r>
          </m:num>
          <m:den>
            <m:r>
              <w:rPr>
                <w:rFonts w:ascii="Cambria Math" w:hAnsi="Cambria Math"/>
                <w:sz w:val="24"/>
                <w:szCs w:val="24"/>
              </w:rPr>
              <m:t>numero di container</m:t>
            </m:r>
          </m:den>
        </m:f>
      </m:oMath>
      <w:r w:rsidRPr="00DC06D0">
        <w:rPr>
          <w:sz w:val="24"/>
          <w:szCs w:val="24"/>
        </w:rPr>
        <w:t xml:space="preserve">) , </w:t>
      </w:r>
      <w:r w:rsidRPr="004D69F1">
        <w:rPr>
          <w:rFonts w:ascii="Times New Roman" w:hAnsi="Times New Roman" w:cs="Times New Roman"/>
          <w:sz w:val="24"/>
          <w:szCs w:val="24"/>
        </w:rPr>
        <w:t xml:space="preserve">si può notare un andamento decrescente, proprio  dell’effetto di scala, dell’influenza del tempo di gestione di </w:t>
      </w:r>
      <w:proofErr w:type="spellStart"/>
      <w:r w:rsidRPr="004D69F1">
        <w:rPr>
          <w:rFonts w:ascii="Times New Roman" w:hAnsi="Times New Roman" w:cs="Times New Roman"/>
          <w:sz w:val="24"/>
          <w:szCs w:val="24"/>
        </w:rPr>
        <w:t>docker</w:t>
      </w:r>
      <w:proofErr w:type="spellEnd"/>
      <w:r w:rsidRPr="004D69F1">
        <w:rPr>
          <w:rFonts w:ascii="Times New Roman" w:hAnsi="Times New Roman" w:cs="Times New Roman"/>
          <w:sz w:val="24"/>
          <w:szCs w:val="24"/>
        </w:rPr>
        <w:t xml:space="preserve"> compose; diminuisce infatti il “tempo a container” utilizzato dallo strumento compose.</w:t>
      </w:r>
      <w:r w:rsidR="004670B4">
        <w:rPr>
          <w:rFonts w:ascii="Times New Roman" w:hAnsi="Times New Roman" w:cs="Times New Roman"/>
          <w:sz w:val="24"/>
          <w:szCs w:val="24"/>
        </w:rPr>
        <w:t xml:space="preserve"> Si vede che questo si stabilizza, e </w:t>
      </w:r>
      <w:proofErr w:type="spellStart"/>
      <w:r w:rsidR="004670B4">
        <w:rPr>
          <w:rFonts w:ascii="Times New Roman" w:hAnsi="Times New Roman" w:cs="Times New Roman"/>
          <w:sz w:val="24"/>
          <w:szCs w:val="24"/>
        </w:rPr>
        <w:t>descresce</w:t>
      </w:r>
      <w:proofErr w:type="spellEnd"/>
      <w:r w:rsidR="004670B4">
        <w:rPr>
          <w:rFonts w:ascii="Times New Roman" w:hAnsi="Times New Roman" w:cs="Times New Roman"/>
          <w:sz w:val="24"/>
          <w:szCs w:val="24"/>
        </w:rPr>
        <w:t xml:space="preserve"> molto più lentamente aumentando il numero dei container di molto. Tutte queste considerazioni sono valide, se si prendono in considerazione container che svolgono lo stesso compito e che quindi non sono affetti da variazioni interne dei tempi.</w:t>
      </w:r>
    </w:p>
    <w:p w14:paraId="6521D222" w14:textId="77777777" w:rsidR="00BC450F" w:rsidRDefault="00BC450F" w:rsidP="00BC450F">
      <w:pPr>
        <w:spacing w:after="276"/>
        <w:jc w:val="both"/>
      </w:pPr>
      <w:r>
        <w:rPr>
          <w:noProof/>
          <w:lang w:eastAsia="it-IT"/>
        </w:rPr>
        <w:lastRenderedPageBreak/>
        <mc:AlternateContent>
          <mc:Choice Requires="wps">
            <w:drawing>
              <wp:anchor distT="0" distB="0" distL="114300" distR="114300" simplePos="0" relativeHeight="251665408" behindDoc="1" locked="0" layoutInCell="1" allowOverlap="1" wp14:anchorId="3E3305E0" wp14:editId="467534CC">
                <wp:simplePos x="0" y="0"/>
                <wp:positionH relativeFrom="column">
                  <wp:posOffset>0</wp:posOffset>
                </wp:positionH>
                <wp:positionV relativeFrom="paragraph">
                  <wp:posOffset>2735580</wp:posOffset>
                </wp:positionV>
                <wp:extent cx="5634990" cy="635"/>
                <wp:effectExtent l="0" t="0" r="0" b="0"/>
                <wp:wrapNone/>
                <wp:docPr id="7" name="Casella di testo 7"/>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wps:spPr>
                      <wps:txbx>
                        <w:txbxContent>
                          <w:p w14:paraId="4528FB28" w14:textId="77777777" w:rsidR="009E135E" w:rsidRPr="001F56DE" w:rsidRDefault="009E135E" w:rsidP="00B421C5">
                            <w:pPr>
                              <w:rPr>
                                <w:rFonts w:ascii="Times New Roman" w:hAnsi="Times New Roman" w:cs="Times New Roman"/>
                                <w:i/>
                                <w:noProof/>
                                <w:color w:val="000000"/>
                              </w:rPr>
                            </w:pPr>
                            <w:r w:rsidRPr="001F56DE">
                              <w:rPr>
                                <w:rFonts w:ascii="Times New Roman" w:hAnsi="Times New Roman" w:cs="Times New Roman"/>
                                <w:i/>
                              </w:rPr>
                              <w:t>Grafico 2: tempo totale a container all'aumentare dei container. (dati tabella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305E0" id="Casella di testo 7" o:spid="_x0000_s1037" type="#_x0000_t202" style="position:absolute;left:0;text-align:left;margin-left:0;margin-top:215.4pt;width:443.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" stroked="f">
                <v:textbox style="mso-fit-shape-to-text:t" inset="0,0,0,0">
                  <w:txbxContent>
                    <w:p w14:paraId="4528FB28" w14:textId="77777777" w:rsidR="009E135E" w:rsidRPr="001F56DE" w:rsidRDefault="009E135E" w:rsidP="00B421C5">
                      <w:pPr>
                        <w:rPr>
                          <w:rFonts w:ascii="Times New Roman" w:hAnsi="Times New Roman" w:cs="Times New Roman"/>
                          <w:i/>
                          <w:noProof/>
                          <w:color w:val="000000"/>
                        </w:rPr>
                      </w:pPr>
                      <w:r w:rsidRPr="001F56DE">
                        <w:rPr>
                          <w:rFonts w:ascii="Times New Roman" w:hAnsi="Times New Roman" w:cs="Times New Roman"/>
                          <w:i/>
                        </w:rPr>
                        <w:t>Grafico 2: tempo totale a container all'aumentare dei container. (dati tabella 3)</w:t>
                      </w:r>
                    </w:p>
                  </w:txbxContent>
                </v:textbox>
              </v:shape>
            </w:pict>
          </mc:Fallback>
        </mc:AlternateContent>
      </w:r>
      <w:r>
        <w:rPr>
          <w:noProof/>
          <w:lang w:eastAsia="it-IT"/>
        </w:rPr>
        <w:drawing>
          <wp:inline distT="0" distB="0" distL="0" distR="0" wp14:anchorId="19774875" wp14:editId="4173AA09">
            <wp:extent cx="5634990" cy="2669018"/>
            <wp:effectExtent l="0" t="0" r="3810" b="17145"/>
            <wp:docPr id="2" name="Grafico 2">
              <a:extLst xmlns:a="http://schemas.openxmlformats.org/drawingml/2006/main">
                <a:ext uri="{FF2B5EF4-FFF2-40B4-BE49-F238E27FC236}">
                  <a16:creationId xmlns:a16="http://schemas.microsoft.com/office/drawing/2014/main" id="{7C087A1C-A4B0-40EF-A302-954A5C0715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t xml:space="preserve"> </w:t>
      </w:r>
    </w:p>
    <w:p w14:paraId="1D67A333" w14:textId="77777777" w:rsidR="004670B4" w:rsidRDefault="004670B4" w:rsidP="002E6396">
      <w:pPr>
        <w:spacing w:line="360" w:lineRule="auto"/>
        <w:jc w:val="both"/>
      </w:pPr>
    </w:p>
    <w:p w14:paraId="5F2C3F68" w14:textId="528D9A5C" w:rsidR="002E6396" w:rsidRPr="002E6396" w:rsidRDefault="001F56DE" w:rsidP="002E6396">
      <w:pPr>
        <w:spacing w:line="360" w:lineRule="auto"/>
        <w:jc w:val="both"/>
        <w:rPr>
          <w:rFonts w:ascii="Times New Roman" w:hAnsi="Times New Roman" w:cs="Times New Roman"/>
          <w:sz w:val="24"/>
          <w:szCs w:val="24"/>
        </w:rPr>
      </w:pPr>
      <w:r w:rsidRPr="002E6396">
        <w:rPr>
          <w:rFonts w:ascii="Times New Roman" w:hAnsi="Times New Roman" w:cs="Times New Roman"/>
          <w:sz w:val="24"/>
          <w:szCs w:val="24"/>
        </w:rPr>
        <w:t xml:space="preserve">Si osserva in conclusione che le istruzioni di default per la gestione delle risorse da parte dei container sono di tipo </w:t>
      </w:r>
      <w:proofErr w:type="spellStart"/>
      <w:r w:rsidRPr="002E6396">
        <w:rPr>
          <w:rFonts w:ascii="Times New Roman" w:hAnsi="Times New Roman" w:cs="Times New Roman"/>
          <w:sz w:val="24"/>
          <w:szCs w:val="24"/>
        </w:rPr>
        <w:t>greedy</w:t>
      </w:r>
      <w:proofErr w:type="spellEnd"/>
      <w:r w:rsidRPr="002E6396">
        <w:rPr>
          <w:rFonts w:ascii="Times New Roman" w:hAnsi="Times New Roman" w:cs="Times New Roman"/>
          <w:sz w:val="24"/>
          <w:szCs w:val="24"/>
        </w:rPr>
        <w:t>, cioè non garantiscono un utilizzo efficiente delle capacità di calcolo ma attuano politiche che tendono a dividere in maniera equivalente tra i container le potenzialità</w:t>
      </w:r>
      <w:r w:rsidR="002E6396" w:rsidRPr="002E6396">
        <w:rPr>
          <w:rFonts w:ascii="Times New Roman" w:hAnsi="Times New Roman" w:cs="Times New Roman"/>
          <w:sz w:val="24"/>
          <w:szCs w:val="24"/>
        </w:rPr>
        <w:t xml:space="preserve"> della macchina ospitante</w:t>
      </w:r>
      <w:r w:rsidRPr="002E6396">
        <w:rPr>
          <w:rFonts w:ascii="Times New Roman" w:hAnsi="Times New Roman" w:cs="Times New Roman"/>
          <w:sz w:val="24"/>
          <w:szCs w:val="24"/>
        </w:rPr>
        <w:t>.</w:t>
      </w:r>
    </w:p>
    <w:p w14:paraId="288DBF60" w14:textId="462ACE65" w:rsidR="00562434" w:rsidRPr="002E6396" w:rsidRDefault="001F56DE" w:rsidP="002E6396">
      <w:pPr>
        <w:spacing w:line="360" w:lineRule="auto"/>
        <w:jc w:val="both"/>
        <w:rPr>
          <w:rFonts w:ascii="Times New Roman" w:hAnsi="Times New Roman" w:cs="Times New Roman"/>
          <w:sz w:val="24"/>
          <w:szCs w:val="24"/>
        </w:rPr>
      </w:pPr>
      <w:r w:rsidRPr="002E6396">
        <w:rPr>
          <w:rFonts w:ascii="Times New Roman" w:hAnsi="Times New Roman" w:cs="Times New Roman"/>
          <w:sz w:val="24"/>
          <w:szCs w:val="24"/>
        </w:rPr>
        <w:t xml:space="preserve"> </w:t>
      </w:r>
      <w:r w:rsidRPr="002E6396">
        <w:rPr>
          <w:rFonts w:ascii="Times New Roman" w:hAnsi="Times New Roman" w:cs="Times New Roman"/>
          <w:sz w:val="24"/>
          <w:szCs w:val="24"/>
        </w:rPr>
        <w:br/>
      </w:r>
      <w:r w:rsidR="007B68A3" w:rsidRPr="002E6396">
        <w:rPr>
          <w:rFonts w:ascii="Times New Roman" w:hAnsi="Times New Roman" w:cs="Times New Roman"/>
          <w:sz w:val="24"/>
          <w:szCs w:val="24"/>
        </w:rPr>
        <w:t xml:space="preserve">In </w:t>
      </w:r>
      <w:proofErr w:type="spellStart"/>
      <w:r w:rsidR="007B68A3" w:rsidRPr="002E6396">
        <w:rPr>
          <w:rFonts w:ascii="Times New Roman" w:hAnsi="Times New Roman" w:cs="Times New Roman"/>
          <w:sz w:val="24"/>
          <w:szCs w:val="24"/>
        </w:rPr>
        <w:t>docker</w:t>
      </w:r>
      <w:proofErr w:type="spellEnd"/>
      <w:r w:rsidR="007B68A3" w:rsidRPr="002E6396">
        <w:rPr>
          <w:rFonts w:ascii="Times New Roman" w:hAnsi="Times New Roman" w:cs="Times New Roman"/>
          <w:sz w:val="24"/>
          <w:szCs w:val="24"/>
        </w:rPr>
        <w:t xml:space="preserve"> è possibile limitare le risorse per i singoli container, questo è consigliabile nel caso in cui si incorra nel pericolo di richiamare </w:t>
      </w:r>
      <w:r w:rsidR="002E6396" w:rsidRPr="002E6396">
        <w:rPr>
          <w:rFonts w:ascii="Times New Roman" w:hAnsi="Times New Roman" w:cs="Times New Roman"/>
          <w:sz w:val="24"/>
          <w:szCs w:val="24"/>
        </w:rPr>
        <w:t>un’eccezione</w:t>
      </w:r>
      <w:r w:rsidR="007B68A3" w:rsidRPr="002E6396">
        <w:rPr>
          <w:rFonts w:ascii="Times New Roman" w:hAnsi="Times New Roman" w:cs="Times New Roman"/>
          <w:sz w:val="24"/>
          <w:szCs w:val="24"/>
        </w:rPr>
        <w:t xml:space="preserve"> di Out Of Memory (OOME), perché in quel caso, su Linux, il sistema tenderà a eliminare processi per liberare la memoria, potrebbe però accadere che i processi eliminati sia</w:t>
      </w:r>
      <w:r w:rsidR="002E6396" w:rsidRPr="002E6396">
        <w:rPr>
          <w:rFonts w:ascii="Times New Roman" w:hAnsi="Times New Roman" w:cs="Times New Roman"/>
          <w:sz w:val="24"/>
          <w:szCs w:val="24"/>
        </w:rPr>
        <w:t>no</w:t>
      </w:r>
      <w:r w:rsidR="007B68A3" w:rsidRPr="002E6396">
        <w:rPr>
          <w:rFonts w:ascii="Times New Roman" w:hAnsi="Times New Roman" w:cs="Times New Roman"/>
          <w:sz w:val="24"/>
          <w:szCs w:val="24"/>
        </w:rPr>
        <w:t xml:space="preserve"> fondamentali per l’utilizzo della macchina e che quindi anche questa venga spenta e il sistema crolli. Grazie a dei flag inseribili nel comando </w:t>
      </w:r>
      <w:proofErr w:type="spellStart"/>
      <w:r w:rsidR="007B68A3" w:rsidRPr="002E6396">
        <w:rPr>
          <w:rFonts w:ascii="Times New Roman" w:hAnsi="Times New Roman" w:cs="Times New Roman"/>
          <w:sz w:val="24"/>
          <w:szCs w:val="24"/>
        </w:rPr>
        <w:t>run</w:t>
      </w:r>
      <w:proofErr w:type="spellEnd"/>
      <w:r w:rsidR="007B68A3" w:rsidRPr="002E6396">
        <w:rPr>
          <w:rFonts w:ascii="Times New Roman" w:hAnsi="Times New Roman" w:cs="Times New Roman"/>
          <w:sz w:val="24"/>
          <w:szCs w:val="24"/>
        </w:rPr>
        <w:t xml:space="preserve"> di </w:t>
      </w:r>
      <w:proofErr w:type="spellStart"/>
      <w:r w:rsidR="007B68A3" w:rsidRPr="002E6396">
        <w:rPr>
          <w:rFonts w:ascii="Times New Roman" w:hAnsi="Times New Roman" w:cs="Times New Roman"/>
          <w:sz w:val="24"/>
          <w:szCs w:val="24"/>
        </w:rPr>
        <w:t>docker</w:t>
      </w:r>
      <w:proofErr w:type="spellEnd"/>
      <w:r w:rsidR="007B68A3" w:rsidRPr="002E6396">
        <w:rPr>
          <w:rFonts w:ascii="Times New Roman" w:hAnsi="Times New Roman" w:cs="Times New Roman"/>
          <w:sz w:val="24"/>
          <w:szCs w:val="24"/>
        </w:rPr>
        <w:t xml:space="preserve"> è possibili effettuare queste limitazioni. </w:t>
      </w:r>
    </w:p>
    <w:p w14:paraId="5005800E" w14:textId="7FCFAB01" w:rsidR="007B68A3" w:rsidRPr="002E6396" w:rsidRDefault="007B68A3" w:rsidP="002E6396">
      <w:pPr>
        <w:spacing w:line="360" w:lineRule="auto"/>
        <w:jc w:val="both"/>
        <w:rPr>
          <w:rFonts w:ascii="Times New Roman" w:hAnsi="Times New Roman" w:cs="Times New Roman"/>
          <w:sz w:val="24"/>
          <w:szCs w:val="24"/>
        </w:rPr>
      </w:pPr>
      <w:r w:rsidRPr="002E6396">
        <w:rPr>
          <w:rFonts w:ascii="Times New Roman" w:hAnsi="Times New Roman" w:cs="Times New Roman"/>
          <w:b/>
          <w:color w:val="FFFFFF" w:themeColor="background1"/>
          <w:sz w:val="24"/>
          <w:szCs w:val="24"/>
          <w:highlight w:val="darkCyan"/>
        </w:rPr>
        <w:t xml:space="preserve">-m o – </w:t>
      </w:r>
      <w:proofErr w:type="spellStart"/>
      <w:r w:rsidRPr="002E6396">
        <w:rPr>
          <w:rFonts w:ascii="Times New Roman" w:hAnsi="Times New Roman" w:cs="Times New Roman"/>
          <w:b/>
          <w:color w:val="FFFFFF" w:themeColor="background1"/>
          <w:sz w:val="24"/>
          <w:szCs w:val="24"/>
          <w:highlight w:val="darkCyan"/>
        </w:rPr>
        <w:t>memory</w:t>
      </w:r>
      <w:proofErr w:type="spellEnd"/>
      <w:r w:rsidRPr="002E6396">
        <w:rPr>
          <w:rFonts w:ascii="Times New Roman" w:hAnsi="Times New Roman" w:cs="Times New Roman"/>
          <w:color w:val="FFFFFF" w:themeColor="background1"/>
          <w:sz w:val="24"/>
          <w:szCs w:val="24"/>
        </w:rPr>
        <w:t xml:space="preserve"> </w:t>
      </w:r>
      <w:r w:rsidRPr="002E6396">
        <w:rPr>
          <w:rFonts w:ascii="Times New Roman" w:hAnsi="Times New Roman" w:cs="Times New Roman"/>
          <w:sz w:val="24"/>
          <w:szCs w:val="24"/>
        </w:rPr>
        <w:sym w:font="Wingdings" w:char="F0E0"/>
      </w:r>
      <w:r w:rsidRPr="002E6396">
        <w:rPr>
          <w:rFonts w:ascii="Times New Roman" w:hAnsi="Times New Roman" w:cs="Times New Roman"/>
          <w:sz w:val="24"/>
          <w:szCs w:val="24"/>
        </w:rPr>
        <w:t xml:space="preserve"> permette di settare il limite massimo di memoria utilizzabile dal singolo container</w:t>
      </w:r>
    </w:p>
    <w:p w14:paraId="5CE047AA" w14:textId="5E73CC20" w:rsidR="007B68A3" w:rsidRPr="002E6396" w:rsidRDefault="007B68A3" w:rsidP="002E6396">
      <w:pPr>
        <w:spacing w:line="360" w:lineRule="auto"/>
        <w:jc w:val="both"/>
        <w:rPr>
          <w:rFonts w:ascii="Times New Roman" w:hAnsi="Times New Roman" w:cs="Times New Roman"/>
          <w:sz w:val="24"/>
          <w:szCs w:val="24"/>
        </w:rPr>
      </w:pPr>
      <w:r w:rsidRPr="002E6396">
        <w:rPr>
          <w:rFonts w:ascii="Times New Roman" w:hAnsi="Times New Roman" w:cs="Times New Roman"/>
          <w:b/>
          <w:color w:val="FFFFFF" w:themeColor="background1"/>
          <w:sz w:val="24"/>
          <w:szCs w:val="24"/>
          <w:highlight w:val="darkCyan"/>
        </w:rPr>
        <w:t xml:space="preserve">-- </w:t>
      </w:r>
      <w:proofErr w:type="spellStart"/>
      <w:r w:rsidRPr="002E6396">
        <w:rPr>
          <w:rFonts w:ascii="Times New Roman" w:hAnsi="Times New Roman" w:cs="Times New Roman"/>
          <w:b/>
          <w:color w:val="FFFFFF" w:themeColor="background1"/>
          <w:sz w:val="24"/>
          <w:szCs w:val="24"/>
          <w:highlight w:val="darkCyan"/>
        </w:rPr>
        <w:t>memory-reservation</w:t>
      </w:r>
      <w:proofErr w:type="spellEnd"/>
      <w:r w:rsidRPr="002E6396">
        <w:rPr>
          <w:rFonts w:ascii="Times New Roman" w:hAnsi="Times New Roman" w:cs="Times New Roman"/>
          <w:color w:val="FFFFFF" w:themeColor="background1"/>
          <w:sz w:val="24"/>
          <w:szCs w:val="24"/>
        </w:rPr>
        <w:t xml:space="preserve"> </w:t>
      </w:r>
      <w:r w:rsidRPr="002E6396">
        <w:rPr>
          <w:rFonts w:ascii="Times New Roman" w:hAnsi="Times New Roman" w:cs="Times New Roman"/>
          <w:sz w:val="24"/>
          <w:szCs w:val="24"/>
        </w:rPr>
        <w:sym w:font="Wingdings" w:char="F0E0"/>
      </w:r>
      <w:r w:rsidRPr="002E6396">
        <w:rPr>
          <w:rFonts w:ascii="Times New Roman" w:hAnsi="Times New Roman" w:cs="Times New Roman"/>
          <w:sz w:val="24"/>
          <w:szCs w:val="24"/>
        </w:rPr>
        <w:t xml:space="preserve"> permette di settare un limite più soft del </w:t>
      </w:r>
      <w:proofErr w:type="spellStart"/>
      <w:r w:rsidRPr="002E6396">
        <w:rPr>
          <w:rFonts w:ascii="Times New Roman" w:hAnsi="Times New Roman" w:cs="Times New Roman"/>
          <w:sz w:val="24"/>
          <w:szCs w:val="24"/>
        </w:rPr>
        <w:t>memory</w:t>
      </w:r>
      <w:proofErr w:type="spellEnd"/>
      <w:r w:rsidRPr="002E6396">
        <w:rPr>
          <w:rFonts w:ascii="Times New Roman" w:hAnsi="Times New Roman" w:cs="Times New Roman"/>
          <w:sz w:val="24"/>
          <w:szCs w:val="24"/>
        </w:rPr>
        <w:t>, restituisce allarmi nel caso in cui riscontri poca memoria nella macchina ospitante</w:t>
      </w:r>
    </w:p>
    <w:p w14:paraId="1B6AD03A" w14:textId="79CC7F74" w:rsidR="007B68A3" w:rsidRPr="002E6396" w:rsidRDefault="007B68A3" w:rsidP="002E6396">
      <w:pPr>
        <w:spacing w:line="360" w:lineRule="auto"/>
        <w:jc w:val="both"/>
        <w:rPr>
          <w:rFonts w:ascii="Times New Roman" w:hAnsi="Times New Roman" w:cs="Times New Roman"/>
          <w:sz w:val="24"/>
          <w:szCs w:val="24"/>
        </w:rPr>
      </w:pPr>
      <w:r w:rsidRPr="002E6396">
        <w:rPr>
          <w:rFonts w:ascii="Times New Roman" w:hAnsi="Times New Roman" w:cs="Times New Roman"/>
          <w:b/>
          <w:color w:val="FFFFFF" w:themeColor="background1"/>
          <w:sz w:val="24"/>
          <w:szCs w:val="24"/>
          <w:highlight w:val="darkCyan"/>
        </w:rPr>
        <w:t>--kernel-</w:t>
      </w:r>
      <w:proofErr w:type="spellStart"/>
      <w:r w:rsidRPr="002E6396">
        <w:rPr>
          <w:rFonts w:ascii="Times New Roman" w:hAnsi="Times New Roman" w:cs="Times New Roman"/>
          <w:b/>
          <w:color w:val="FFFFFF" w:themeColor="background1"/>
          <w:sz w:val="24"/>
          <w:szCs w:val="24"/>
          <w:highlight w:val="darkCyan"/>
        </w:rPr>
        <w:t>memory</w:t>
      </w:r>
      <w:proofErr w:type="spellEnd"/>
      <w:r w:rsidRPr="002E6396">
        <w:rPr>
          <w:rFonts w:ascii="Times New Roman" w:hAnsi="Times New Roman" w:cs="Times New Roman"/>
          <w:color w:val="FFFFFF" w:themeColor="background1"/>
          <w:sz w:val="24"/>
          <w:szCs w:val="24"/>
        </w:rPr>
        <w:t xml:space="preserve"> </w:t>
      </w:r>
      <w:r w:rsidRPr="002E6396">
        <w:rPr>
          <w:rFonts w:ascii="Times New Roman" w:hAnsi="Times New Roman" w:cs="Times New Roman"/>
          <w:sz w:val="24"/>
          <w:szCs w:val="24"/>
        </w:rPr>
        <w:sym w:font="Wingdings" w:char="F0E0"/>
      </w:r>
      <w:r w:rsidRPr="002E6396">
        <w:rPr>
          <w:rFonts w:ascii="Times New Roman" w:hAnsi="Times New Roman" w:cs="Times New Roman"/>
          <w:sz w:val="24"/>
          <w:szCs w:val="24"/>
        </w:rPr>
        <w:t xml:space="preserve"> permette di settare il limite massimo di memoria del kernel che il singolo container può utilizzare. Visto che la memoria del kernel non può essere </w:t>
      </w:r>
      <w:r w:rsidRPr="002E6396">
        <w:rPr>
          <w:rFonts w:ascii="Times New Roman" w:hAnsi="Times New Roman" w:cs="Times New Roman"/>
          <w:sz w:val="24"/>
          <w:szCs w:val="24"/>
        </w:rPr>
        <w:lastRenderedPageBreak/>
        <w:t>scambiata (to swap), un container che è in attesa sul kernel può effettivamente andare a rallentare l’intero sistema.</w:t>
      </w:r>
    </w:p>
    <w:p w14:paraId="35427C34" w14:textId="411E69F2" w:rsidR="002E6396" w:rsidRPr="002E6396" w:rsidRDefault="00EB746A" w:rsidP="002E6396">
      <w:p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2E6396" w:rsidRPr="002E6396">
        <w:rPr>
          <w:rFonts w:ascii="Times New Roman" w:hAnsi="Times New Roman" w:cs="Times New Roman"/>
          <w:sz w:val="24"/>
          <w:szCs w:val="24"/>
        </w:rPr>
        <w:t xml:space="preserve">el prossimo capitolo </w:t>
      </w:r>
      <w:r>
        <w:rPr>
          <w:rFonts w:ascii="Times New Roman" w:hAnsi="Times New Roman" w:cs="Times New Roman"/>
          <w:sz w:val="24"/>
          <w:szCs w:val="24"/>
        </w:rPr>
        <w:t>saranno presentati</w:t>
      </w:r>
      <w:r w:rsidR="002E6396" w:rsidRPr="002E6396">
        <w:rPr>
          <w:rFonts w:ascii="Times New Roman" w:hAnsi="Times New Roman" w:cs="Times New Roman"/>
          <w:sz w:val="24"/>
          <w:szCs w:val="24"/>
        </w:rPr>
        <w:t xml:space="preserve"> però metodi più intelligenti per gestire le risorse, che garantiscono un controllo più rigido sui container in gioco.</w:t>
      </w:r>
    </w:p>
    <w:p w14:paraId="7B041B04" w14:textId="6BCA57D1" w:rsidR="00562434" w:rsidRPr="002E6396" w:rsidRDefault="002E6396" w:rsidP="00984B8D">
      <w:pPr>
        <w:spacing w:line="360" w:lineRule="auto"/>
        <w:rPr>
          <w:rFonts w:ascii="Times New Roman" w:hAnsi="Times New Roman" w:cs="Times New Roman"/>
          <w:sz w:val="24"/>
          <w:szCs w:val="24"/>
        </w:rPr>
      </w:pPr>
      <w:r>
        <w:rPr>
          <w:rFonts w:ascii="Times New Roman" w:hAnsi="Times New Roman" w:cs="Times New Roman"/>
          <w:sz w:val="24"/>
          <w:szCs w:val="24"/>
        </w:rPr>
        <w:t xml:space="preserve">In particolare </w:t>
      </w:r>
      <w:r w:rsidR="00EB746A">
        <w:rPr>
          <w:rFonts w:ascii="Times New Roman" w:hAnsi="Times New Roman" w:cs="Times New Roman"/>
          <w:sz w:val="24"/>
          <w:szCs w:val="24"/>
        </w:rPr>
        <w:t>si descriverà uno dei software più diffusi</w:t>
      </w:r>
      <w:r>
        <w:rPr>
          <w:rFonts w:ascii="Times New Roman" w:hAnsi="Times New Roman" w:cs="Times New Roman"/>
          <w:sz w:val="24"/>
          <w:szCs w:val="24"/>
        </w:rPr>
        <w:t xml:space="preserve"> per la gestione dei cluster di container, molto più densi di quelli visti per i test.</w:t>
      </w:r>
    </w:p>
    <w:p w14:paraId="25956546" w14:textId="77777777" w:rsidR="00E023C7" w:rsidRDefault="00E023C7">
      <w:pPr>
        <w:rPr>
          <w:rFonts w:ascii="Times New Roman" w:eastAsiaTheme="majorEastAsia" w:hAnsi="Times New Roman" w:cs="Times New Roman"/>
          <w:color w:val="000000" w:themeColor="text1"/>
          <w:sz w:val="36"/>
          <w:szCs w:val="36"/>
        </w:rPr>
      </w:pPr>
      <w:r>
        <w:rPr>
          <w:rFonts w:ascii="Times New Roman" w:hAnsi="Times New Roman" w:cs="Times New Roman"/>
          <w:color w:val="000000" w:themeColor="text1"/>
        </w:rPr>
        <w:br w:type="page"/>
      </w:r>
    </w:p>
    <w:p w14:paraId="33ECA9B2" w14:textId="4F0FA0B7" w:rsidR="00562434" w:rsidRDefault="00562434" w:rsidP="00562434">
      <w:pPr>
        <w:pStyle w:val="Titolo1"/>
        <w:rPr>
          <w:rStyle w:val="Titolo2Carattere"/>
          <w:rFonts w:ascii="Times New Roman" w:hAnsi="Times New Roman" w:cs="Times New Roman"/>
          <w:color w:val="000000" w:themeColor="text1"/>
        </w:rPr>
      </w:pPr>
      <w:bookmarkStart w:id="17" w:name="_Toc5982616"/>
      <w:r w:rsidRPr="00562434">
        <w:rPr>
          <w:rFonts w:ascii="Times New Roman" w:hAnsi="Times New Roman" w:cs="Times New Roman"/>
          <w:color w:val="000000" w:themeColor="text1"/>
        </w:rPr>
        <w:lastRenderedPageBreak/>
        <w:t>CAPITOLO 3</w:t>
      </w:r>
      <w:r>
        <w:rPr>
          <w:rFonts w:ascii="Times New Roman" w:hAnsi="Times New Roman" w:cs="Times New Roman"/>
          <w:color w:val="000000" w:themeColor="text1"/>
        </w:rPr>
        <w:br/>
      </w:r>
      <w:r>
        <w:rPr>
          <w:rStyle w:val="Titolo2Carattere"/>
          <w:rFonts w:ascii="Times New Roman" w:hAnsi="Times New Roman" w:cs="Times New Roman"/>
          <w:color w:val="000000" w:themeColor="text1"/>
        </w:rPr>
        <w:br/>
      </w:r>
      <w:r w:rsidRPr="00562434">
        <w:rPr>
          <w:rStyle w:val="Titolo2Carattere"/>
          <w:rFonts w:ascii="Times New Roman" w:hAnsi="Times New Roman" w:cs="Times New Roman"/>
          <w:color w:val="000000" w:themeColor="text1"/>
        </w:rPr>
        <w:t>Conclusioni e sviluppi futuri</w:t>
      </w:r>
      <w:r>
        <w:rPr>
          <w:rStyle w:val="Titolo2Carattere"/>
          <w:rFonts w:ascii="Times New Roman" w:hAnsi="Times New Roman" w:cs="Times New Roman"/>
          <w:color w:val="000000" w:themeColor="text1"/>
        </w:rPr>
        <w:t xml:space="preserve"> dell’elaborato</w:t>
      </w:r>
      <w:bookmarkEnd w:id="17"/>
    </w:p>
    <w:p w14:paraId="10166790" w14:textId="77777777" w:rsidR="00562434" w:rsidRDefault="00562434" w:rsidP="00562434"/>
    <w:p w14:paraId="378A4DD0" w14:textId="59ABF0B0" w:rsidR="00562434" w:rsidRDefault="00562434" w:rsidP="00562434">
      <w:pPr>
        <w:spacing w:line="360" w:lineRule="auto"/>
        <w:jc w:val="both"/>
        <w:rPr>
          <w:rFonts w:ascii="Times New Roman" w:hAnsi="Times New Roman" w:cs="Times New Roman"/>
          <w:sz w:val="24"/>
          <w:szCs w:val="24"/>
        </w:rPr>
      </w:pPr>
      <w:r w:rsidRPr="00562434">
        <w:rPr>
          <w:rFonts w:ascii="Times New Roman" w:hAnsi="Times New Roman" w:cs="Times New Roman"/>
          <w:sz w:val="24"/>
          <w:szCs w:val="24"/>
        </w:rPr>
        <w:t>La tecnologia dei software container sta prendendo piede nelle più diverse situazioni, andando a sostituire in parte, come visto nel primo capitolo, le passate tecnologie di virtualizzazione</w:t>
      </w:r>
      <w:r>
        <w:rPr>
          <w:rFonts w:ascii="Times New Roman" w:hAnsi="Times New Roman" w:cs="Times New Roman"/>
          <w:sz w:val="24"/>
          <w:szCs w:val="24"/>
        </w:rPr>
        <w:t>.</w:t>
      </w:r>
      <w:r>
        <w:rPr>
          <w:rFonts w:ascii="Times New Roman" w:hAnsi="Times New Roman" w:cs="Times New Roman"/>
          <w:sz w:val="24"/>
          <w:szCs w:val="24"/>
        </w:rPr>
        <w:br/>
        <w:t>L’open source è stato anche in questo caso carburante per uno sviluppo rapido e di altissima qualità. Docker in particolare</w:t>
      </w:r>
      <w:r w:rsidR="00CB4CB8">
        <w:rPr>
          <w:rFonts w:ascii="Times New Roman" w:hAnsi="Times New Roman" w:cs="Times New Roman"/>
          <w:sz w:val="24"/>
          <w:szCs w:val="24"/>
        </w:rPr>
        <w:t>,</w:t>
      </w:r>
      <w:r>
        <w:rPr>
          <w:rFonts w:ascii="Times New Roman" w:hAnsi="Times New Roman" w:cs="Times New Roman"/>
          <w:sz w:val="24"/>
          <w:szCs w:val="24"/>
        </w:rPr>
        <w:t xml:space="preserve"> con una serie di accordi </w:t>
      </w:r>
      <w:r w:rsidR="008B5E77">
        <w:rPr>
          <w:rFonts w:ascii="Times New Roman" w:hAnsi="Times New Roman" w:cs="Times New Roman"/>
          <w:sz w:val="24"/>
          <w:szCs w:val="24"/>
        </w:rPr>
        <w:t>negli anni, ha creato un campo fertile per tutte quelle aziende che volevano portare soluzioni per migliorare la tecnologia dei container, e renderli il nuovo strumento standardizzato per sviluppare gli applicativi di nuova generazione. La gestione di cluster di container per esempio, è uno degli ambiti in cui molt</w:t>
      </w:r>
      <w:r w:rsidR="00AA73E0">
        <w:rPr>
          <w:rFonts w:ascii="Times New Roman" w:hAnsi="Times New Roman" w:cs="Times New Roman"/>
          <w:sz w:val="24"/>
          <w:szCs w:val="24"/>
        </w:rPr>
        <w:t>e soluzioni sono state proposte. Si pensi, per esempio, al caso in cui</w:t>
      </w:r>
      <w:r w:rsidR="008B5E77">
        <w:rPr>
          <w:rFonts w:ascii="Times New Roman" w:hAnsi="Times New Roman" w:cs="Times New Roman"/>
          <w:sz w:val="24"/>
          <w:szCs w:val="24"/>
        </w:rPr>
        <w:t xml:space="preserve"> si </w:t>
      </w:r>
      <w:r w:rsidR="00AA73E0">
        <w:rPr>
          <w:rFonts w:ascii="Times New Roman" w:hAnsi="Times New Roman" w:cs="Times New Roman"/>
          <w:sz w:val="24"/>
          <w:szCs w:val="24"/>
        </w:rPr>
        <w:t xml:space="preserve">devono </w:t>
      </w:r>
      <w:r w:rsidR="008B5E77">
        <w:rPr>
          <w:rFonts w:ascii="Times New Roman" w:hAnsi="Times New Roman" w:cs="Times New Roman"/>
          <w:sz w:val="24"/>
          <w:szCs w:val="24"/>
        </w:rPr>
        <w:t xml:space="preserve">gestire centinaia di processi isolati, che si attivano e vengono spenti in lassi di tempi molto brevi e che usano differenti risorse di sistema, tenendo sotto controllo che la qualità del servizio, unico KPI per il cliente, rimanga nei parametri. Una delle soluzioni che si è imposta con il tempo è quella di Google denominata </w:t>
      </w:r>
      <w:proofErr w:type="spellStart"/>
      <w:r w:rsidR="008B5E77">
        <w:rPr>
          <w:rFonts w:ascii="Times New Roman" w:hAnsi="Times New Roman" w:cs="Times New Roman"/>
          <w:sz w:val="24"/>
          <w:szCs w:val="24"/>
        </w:rPr>
        <w:t>Kubernetes</w:t>
      </w:r>
      <w:proofErr w:type="spellEnd"/>
      <w:r w:rsidR="008B5E77">
        <w:rPr>
          <w:rFonts w:ascii="Times New Roman" w:hAnsi="Times New Roman" w:cs="Times New Roman"/>
          <w:sz w:val="24"/>
          <w:szCs w:val="24"/>
        </w:rPr>
        <w:t>.</w:t>
      </w:r>
      <w:r>
        <w:rPr>
          <w:rFonts w:ascii="Times New Roman" w:hAnsi="Times New Roman" w:cs="Times New Roman"/>
          <w:sz w:val="24"/>
          <w:szCs w:val="24"/>
        </w:rPr>
        <w:t xml:space="preserve"> </w:t>
      </w:r>
      <w:r w:rsidR="008B5E77">
        <w:rPr>
          <w:rFonts w:ascii="Times New Roman" w:hAnsi="Times New Roman" w:cs="Times New Roman"/>
          <w:sz w:val="24"/>
          <w:szCs w:val="24"/>
        </w:rPr>
        <w:t xml:space="preserve">Di seguito </w:t>
      </w:r>
      <w:r w:rsidR="0068298C">
        <w:rPr>
          <w:rFonts w:ascii="Times New Roman" w:hAnsi="Times New Roman" w:cs="Times New Roman"/>
          <w:sz w:val="24"/>
          <w:szCs w:val="24"/>
        </w:rPr>
        <w:t>si effettuerà</w:t>
      </w:r>
      <w:r w:rsidR="008B5E77">
        <w:rPr>
          <w:rFonts w:ascii="Times New Roman" w:hAnsi="Times New Roman" w:cs="Times New Roman"/>
          <w:sz w:val="24"/>
          <w:szCs w:val="24"/>
        </w:rPr>
        <w:t xml:space="preserve"> una breve descrizione di questo strumento, pensando che potrebbe essere oggetto di una sperimentazione successiva, tentando di migliorare le performance ottenute senza strumenti di gestione delle risorse.</w:t>
      </w:r>
    </w:p>
    <w:p w14:paraId="0610C5CB" w14:textId="2F4FD81F" w:rsidR="008B5E77" w:rsidRPr="008B5E77" w:rsidRDefault="008B5E77" w:rsidP="008B5E77">
      <w:pPr>
        <w:pStyle w:val="Titolo2"/>
        <w:rPr>
          <w:rFonts w:ascii="Times New Roman" w:hAnsi="Times New Roman" w:cs="Times New Roman"/>
          <w:color w:val="000000" w:themeColor="text1"/>
        </w:rPr>
      </w:pPr>
      <w:bookmarkStart w:id="18" w:name="_Toc5982617"/>
      <w:r>
        <w:rPr>
          <w:rFonts w:ascii="Times New Roman" w:hAnsi="Times New Roman" w:cs="Times New Roman"/>
          <w:color w:val="000000" w:themeColor="text1"/>
        </w:rPr>
        <w:t xml:space="preserve">3.1 </w:t>
      </w:r>
      <w:proofErr w:type="spellStart"/>
      <w:r w:rsidRPr="008B5E77">
        <w:rPr>
          <w:rFonts w:ascii="Times New Roman" w:hAnsi="Times New Roman" w:cs="Times New Roman"/>
          <w:color w:val="000000" w:themeColor="text1"/>
        </w:rPr>
        <w:t>Kubernetes</w:t>
      </w:r>
      <w:proofErr w:type="spellEnd"/>
      <w:r w:rsidR="00976784">
        <w:rPr>
          <w:rFonts w:ascii="Times New Roman" w:hAnsi="Times New Roman" w:cs="Times New Roman"/>
          <w:color w:val="000000" w:themeColor="text1"/>
        </w:rPr>
        <w:t xml:space="preserve"> e Pokemon Go!</w:t>
      </w:r>
      <w:bookmarkEnd w:id="18"/>
    </w:p>
    <w:p w14:paraId="6AA3302A" w14:textId="6E044C62" w:rsidR="00562434" w:rsidRDefault="00562434" w:rsidP="00562434"/>
    <w:p w14:paraId="0863B47E" w14:textId="6CA82DFC" w:rsidR="00976784" w:rsidRDefault="00E023C7" w:rsidP="00976784">
      <w:pPr>
        <w:spacing w:line="360" w:lineRule="auto"/>
        <w:jc w:val="both"/>
        <w:rPr>
          <w:rFonts w:ascii="Times New Roman" w:hAnsi="Times New Roman" w:cs="Times New Roman"/>
          <w:sz w:val="24"/>
          <w:szCs w:val="24"/>
        </w:rPr>
      </w:pPr>
      <w:proofErr w:type="spellStart"/>
      <w:r w:rsidRPr="00D9282E">
        <w:rPr>
          <w:rFonts w:ascii="Times New Roman" w:hAnsi="Times New Roman" w:cs="Times New Roman"/>
          <w:sz w:val="24"/>
          <w:szCs w:val="24"/>
        </w:rPr>
        <w:t>Kubernetes</w:t>
      </w:r>
      <w:proofErr w:type="spellEnd"/>
      <w:r w:rsidRPr="00D9282E">
        <w:rPr>
          <w:rFonts w:ascii="Times New Roman" w:hAnsi="Times New Roman" w:cs="Times New Roman"/>
          <w:sz w:val="24"/>
          <w:szCs w:val="24"/>
        </w:rPr>
        <w:t xml:space="preserve"> è uno strumento open source di orchestrazione per container, sviluppato da Google e rilasciato nella sua versione 1 il 21 luglio 2015. </w:t>
      </w:r>
      <w:proofErr w:type="spellStart"/>
      <w:r w:rsidR="00B4425F" w:rsidRPr="00D9282E">
        <w:rPr>
          <w:rFonts w:ascii="Times New Roman" w:hAnsi="Times New Roman" w:cs="Times New Roman"/>
          <w:sz w:val="24"/>
          <w:szCs w:val="24"/>
        </w:rPr>
        <w:t>Kubernetes</w:t>
      </w:r>
      <w:proofErr w:type="spellEnd"/>
      <w:r w:rsidR="00B4425F" w:rsidRPr="00D9282E">
        <w:rPr>
          <w:rFonts w:ascii="Times New Roman" w:hAnsi="Times New Roman" w:cs="Times New Roman"/>
          <w:sz w:val="24"/>
          <w:szCs w:val="24"/>
        </w:rPr>
        <w:t xml:space="preserve"> è</w:t>
      </w:r>
      <w:r w:rsidRPr="00D9282E">
        <w:rPr>
          <w:rFonts w:ascii="Times New Roman" w:hAnsi="Times New Roman" w:cs="Times New Roman"/>
          <w:sz w:val="24"/>
          <w:szCs w:val="24"/>
        </w:rPr>
        <w:t xml:space="preserve"> frutto di anni di sviluppo sul sistema Borg di </w:t>
      </w:r>
      <w:proofErr w:type="spellStart"/>
      <w:r w:rsidRPr="00D9282E">
        <w:rPr>
          <w:rFonts w:ascii="Times New Roman" w:hAnsi="Times New Roman" w:cs="Times New Roman"/>
          <w:sz w:val="24"/>
          <w:szCs w:val="24"/>
        </w:rPr>
        <w:t>google</w:t>
      </w:r>
      <w:proofErr w:type="spellEnd"/>
      <w:r w:rsidRPr="00D9282E">
        <w:rPr>
          <w:rFonts w:ascii="Times New Roman" w:hAnsi="Times New Roman" w:cs="Times New Roman"/>
          <w:sz w:val="24"/>
          <w:szCs w:val="24"/>
        </w:rPr>
        <w:t xml:space="preserve"> per la gestione di cluster di applicativi. L’obbiettivo è di creare una piatt</w:t>
      </w:r>
      <w:r w:rsidR="00D9282E" w:rsidRPr="00D9282E">
        <w:rPr>
          <w:rFonts w:ascii="Times New Roman" w:hAnsi="Times New Roman" w:cs="Times New Roman"/>
          <w:sz w:val="24"/>
          <w:szCs w:val="24"/>
        </w:rPr>
        <w:t xml:space="preserve">aforma che garantisca il lancio, lo </w:t>
      </w:r>
      <w:proofErr w:type="spellStart"/>
      <w:r w:rsidR="00D9282E" w:rsidRPr="00D9282E">
        <w:rPr>
          <w:rFonts w:ascii="Times New Roman" w:hAnsi="Times New Roman" w:cs="Times New Roman"/>
          <w:sz w:val="24"/>
          <w:szCs w:val="24"/>
        </w:rPr>
        <w:t>scaling</w:t>
      </w:r>
      <w:proofErr w:type="spellEnd"/>
      <w:r w:rsidR="00D9282E" w:rsidRPr="00D9282E">
        <w:rPr>
          <w:rFonts w:ascii="Times New Roman" w:hAnsi="Times New Roman" w:cs="Times New Roman"/>
          <w:sz w:val="24"/>
          <w:szCs w:val="24"/>
        </w:rPr>
        <w:t xml:space="preserve"> e la gestione di container tra cluster di Host.</w:t>
      </w:r>
      <w:r w:rsidR="00D9282E">
        <w:rPr>
          <w:rFonts w:ascii="Times New Roman" w:hAnsi="Times New Roman" w:cs="Times New Roman"/>
          <w:sz w:val="24"/>
          <w:szCs w:val="24"/>
        </w:rPr>
        <w:t xml:space="preserve"> Per comprendere di che numeri si parla quando si lavora con cluster ho </w:t>
      </w:r>
      <w:r w:rsidR="00976784">
        <w:rPr>
          <w:rFonts w:ascii="Times New Roman" w:hAnsi="Times New Roman" w:cs="Times New Roman"/>
          <w:sz w:val="24"/>
          <w:szCs w:val="24"/>
        </w:rPr>
        <w:t>voluto</w:t>
      </w:r>
      <w:r w:rsidR="00D9282E">
        <w:rPr>
          <w:rFonts w:ascii="Times New Roman" w:hAnsi="Times New Roman" w:cs="Times New Roman"/>
          <w:sz w:val="24"/>
          <w:szCs w:val="24"/>
        </w:rPr>
        <w:t xml:space="preserve"> prendere in esame un caso applicativo e utilizzarlo per descrivere le potenzialità </w:t>
      </w:r>
      <w:r w:rsidR="00976784">
        <w:rPr>
          <w:rFonts w:ascii="Times New Roman" w:hAnsi="Times New Roman" w:cs="Times New Roman"/>
          <w:sz w:val="24"/>
          <w:szCs w:val="24"/>
        </w:rPr>
        <w:t>di questo sistema. Il caso Pokemon GO.</w:t>
      </w:r>
      <w:r w:rsidR="00D9282E">
        <w:rPr>
          <w:rFonts w:ascii="Times New Roman" w:hAnsi="Times New Roman" w:cs="Times New Roman"/>
          <w:sz w:val="24"/>
          <w:szCs w:val="24"/>
        </w:rPr>
        <w:t xml:space="preserve"> </w:t>
      </w:r>
    </w:p>
    <w:p w14:paraId="63BEF523" w14:textId="12055273" w:rsidR="004D69F1" w:rsidRPr="004D69F1" w:rsidRDefault="00D9282E" w:rsidP="004D69F1">
      <w:pPr>
        <w:keepNext/>
        <w:spacing w:line="360" w:lineRule="auto"/>
        <w:jc w:val="center"/>
      </w:pPr>
      <w:r>
        <w:rPr>
          <w:rFonts w:ascii="Times New Roman" w:hAnsi="Times New Roman" w:cs="Times New Roman"/>
          <w:noProof/>
          <w:sz w:val="24"/>
          <w:szCs w:val="24"/>
          <w:lang w:eastAsia="it-IT"/>
        </w:rPr>
        <w:lastRenderedPageBreak/>
        <w:drawing>
          <wp:inline distT="0" distB="0" distL="0" distR="0" wp14:anchorId="77DDF2B5" wp14:editId="26AEB1D3">
            <wp:extent cx="4076700" cy="229547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5662" cy="2306150"/>
                    </a:xfrm>
                    <a:prstGeom prst="rect">
                      <a:avLst/>
                    </a:prstGeom>
                    <a:noFill/>
                    <a:ln>
                      <a:noFill/>
                    </a:ln>
                  </pic:spPr>
                </pic:pic>
              </a:graphicData>
            </a:graphic>
          </wp:inline>
        </w:drawing>
      </w:r>
      <w:r w:rsidR="004D69F1">
        <w:rPr>
          <w:rFonts w:ascii="Times New Roman" w:hAnsi="Times New Roman" w:cs="Times New Roman"/>
          <w:i/>
        </w:rPr>
        <w:br/>
      </w:r>
      <w:r w:rsidR="004D69F1" w:rsidRPr="004D69F1">
        <w:rPr>
          <w:rFonts w:ascii="Times New Roman" w:hAnsi="Times New Roman" w:cs="Times New Roman"/>
          <w:i/>
        </w:rPr>
        <w:t xml:space="preserve">Figura </w:t>
      </w:r>
      <w:r w:rsidR="004D69F1" w:rsidRPr="004D69F1">
        <w:rPr>
          <w:rFonts w:ascii="Times New Roman" w:hAnsi="Times New Roman" w:cs="Times New Roman"/>
          <w:i/>
        </w:rPr>
        <w:fldChar w:fldCharType="begin"/>
      </w:r>
      <w:r w:rsidR="004D69F1" w:rsidRPr="004D69F1">
        <w:rPr>
          <w:rFonts w:ascii="Times New Roman" w:hAnsi="Times New Roman" w:cs="Times New Roman"/>
          <w:i/>
        </w:rPr>
        <w:instrText xml:space="preserve"> SEQ Figura \* ARABIC </w:instrText>
      </w:r>
      <w:r w:rsidR="004D69F1" w:rsidRPr="004D69F1">
        <w:rPr>
          <w:rFonts w:ascii="Times New Roman" w:hAnsi="Times New Roman" w:cs="Times New Roman"/>
          <w:i/>
        </w:rPr>
        <w:fldChar w:fldCharType="separate"/>
      </w:r>
      <w:r w:rsidR="004D69F1">
        <w:rPr>
          <w:rFonts w:ascii="Times New Roman" w:hAnsi="Times New Roman" w:cs="Times New Roman"/>
          <w:i/>
          <w:noProof/>
        </w:rPr>
        <w:t>23</w:t>
      </w:r>
      <w:r w:rsidR="004D69F1" w:rsidRPr="004D69F1">
        <w:rPr>
          <w:rFonts w:ascii="Times New Roman" w:hAnsi="Times New Roman" w:cs="Times New Roman"/>
          <w:i/>
        </w:rPr>
        <w:fldChar w:fldCharType="end"/>
      </w:r>
      <w:r w:rsidR="004D69F1" w:rsidRPr="004D69F1">
        <w:rPr>
          <w:rFonts w:ascii="Times New Roman" w:hAnsi="Times New Roman" w:cs="Times New Roman"/>
          <w:i/>
        </w:rPr>
        <w:t>: Traffico utenti sull'applicativo Pokemon Go</w:t>
      </w:r>
    </w:p>
    <w:p w14:paraId="35F348E2" w14:textId="737678A9" w:rsidR="00E023C7" w:rsidRDefault="00976784" w:rsidP="004D69F1">
      <w:pPr>
        <w:spacing w:line="360" w:lineRule="auto"/>
        <w:rPr>
          <w:rFonts w:ascii="Times New Roman" w:hAnsi="Times New Roman" w:cs="Times New Roman"/>
          <w:sz w:val="24"/>
          <w:szCs w:val="24"/>
        </w:rPr>
      </w:pPr>
      <w:r>
        <w:rPr>
          <w:rFonts w:ascii="Times New Roman" w:hAnsi="Times New Roman" w:cs="Times New Roman"/>
          <w:sz w:val="24"/>
          <w:szCs w:val="24"/>
        </w:rPr>
        <w:t xml:space="preserve">L’immagine sovrastante rappresenta il grafico con cui inizia il report </w:t>
      </w:r>
      <w:sdt>
        <w:sdtPr>
          <w:rPr>
            <w:rFonts w:ascii="Times New Roman" w:hAnsi="Times New Roman" w:cs="Times New Roman"/>
            <w:sz w:val="24"/>
            <w:szCs w:val="24"/>
          </w:rPr>
          <w:id w:val="1486434828"/>
          <w:citation/>
        </w:sdtPr>
        <w:sdtContent>
          <w:r w:rsidR="00B4425F">
            <w:rPr>
              <w:rFonts w:ascii="Times New Roman" w:hAnsi="Times New Roman" w:cs="Times New Roman"/>
              <w:sz w:val="24"/>
              <w:szCs w:val="24"/>
            </w:rPr>
            <w:fldChar w:fldCharType="begin"/>
          </w:r>
          <w:r w:rsidR="00B4425F">
            <w:rPr>
              <w:rFonts w:ascii="Times New Roman" w:hAnsi="Times New Roman" w:cs="Times New Roman"/>
              <w:sz w:val="24"/>
              <w:szCs w:val="24"/>
            </w:rPr>
            <w:instrText xml:space="preserve"> CITATION Luk16 \l 1040 </w:instrText>
          </w:r>
          <w:r w:rsidR="00B4425F">
            <w:rPr>
              <w:rFonts w:ascii="Times New Roman" w:hAnsi="Times New Roman" w:cs="Times New Roman"/>
              <w:sz w:val="24"/>
              <w:szCs w:val="24"/>
            </w:rPr>
            <w:fldChar w:fldCharType="separate"/>
          </w:r>
          <w:r w:rsidR="00070E80" w:rsidRPr="00070E80">
            <w:rPr>
              <w:rFonts w:ascii="Times New Roman" w:hAnsi="Times New Roman" w:cs="Times New Roman"/>
              <w:noProof/>
              <w:sz w:val="24"/>
              <w:szCs w:val="24"/>
            </w:rPr>
            <w:t>(Stone, 2016)</w:t>
          </w:r>
          <w:r w:rsidR="00B4425F">
            <w:rPr>
              <w:rFonts w:ascii="Times New Roman" w:hAnsi="Times New Roman" w:cs="Times New Roman"/>
              <w:sz w:val="24"/>
              <w:szCs w:val="24"/>
            </w:rPr>
            <w:fldChar w:fldCharType="end"/>
          </w:r>
        </w:sdtContent>
      </w:sdt>
      <w:r>
        <w:rPr>
          <w:rFonts w:ascii="Times New Roman" w:hAnsi="Times New Roman" w:cs="Times New Roman"/>
          <w:sz w:val="24"/>
          <w:szCs w:val="24"/>
        </w:rPr>
        <w:t xml:space="preserve">stilato da </w:t>
      </w:r>
      <w:proofErr w:type="spellStart"/>
      <w:r>
        <w:rPr>
          <w:rFonts w:ascii="Times New Roman" w:hAnsi="Times New Roman" w:cs="Times New Roman"/>
          <w:sz w:val="24"/>
          <w:szCs w:val="24"/>
        </w:rPr>
        <w:t>google</w:t>
      </w:r>
      <w:proofErr w:type="spellEnd"/>
      <w:r>
        <w:rPr>
          <w:rFonts w:ascii="Times New Roman" w:hAnsi="Times New Roman" w:cs="Times New Roman"/>
          <w:sz w:val="24"/>
          <w:szCs w:val="24"/>
        </w:rPr>
        <w:t xml:space="preserve"> sul caso Pokemon go, commissionato dall’azienda </w:t>
      </w:r>
      <w:proofErr w:type="spellStart"/>
      <w:r>
        <w:rPr>
          <w:rFonts w:ascii="Times New Roman" w:hAnsi="Times New Roman" w:cs="Times New Roman"/>
          <w:sz w:val="24"/>
          <w:szCs w:val="24"/>
        </w:rPr>
        <w:t>Niantic</w:t>
      </w:r>
      <w:proofErr w:type="spellEnd"/>
      <w:r>
        <w:rPr>
          <w:rFonts w:ascii="Times New Roman" w:hAnsi="Times New Roman" w:cs="Times New Roman"/>
          <w:sz w:val="24"/>
          <w:szCs w:val="24"/>
        </w:rPr>
        <w:t xml:space="preserve">. Vediamo che il traffico generato dall’applicativo ha superato di 50 volte il traffico target e di 10 il traffico nel </w:t>
      </w:r>
      <w:proofErr w:type="spellStart"/>
      <w:r>
        <w:rPr>
          <w:rFonts w:ascii="Times New Roman" w:hAnsi="Times New Roman" w:cs="Times New Roman"/>
          <w:sz w:val="24"/>
          <w:szCs w:val="24"/>
        </w:rPr>
        <w:t>worst</w:t>
      </w:r>
      <w:proofErr w:type="spellEnd"/>
      <w:r>
        <w:rPr>
          <w:rFonts w:ascii="Times New Roman" w:hAnsi="Times New Roman" w:cs="Times New Roman"/>
          <w:sz w:val="24"/>
          <w:szCs w:val="24"/>
        </w:rPr>
        <w:t xml:space="preserve"> case</w:t>
      </w:r>
      <w:r w:rsidR="009A0DBE">
        <w:rPr>
          <w:rFonts w:ascii="Times New Roman" w:hAnsi="Times New Roman" w:cs="Times New Roman"/>
          <w:sz w:val="24"/>
          <w:szCs w:val="24"/>
        </w:rPr>
        <w:t xml:space="preserve"> stimato dalla stessa </w:t>
      </w:r>
      <w:proofErr w:type="spellStart"/>
      <w:r w:rsidR="009A0DBE">
        <w:rPr>
          <w:rFonts w:ascii="Times New Roman" w:hAnsi="Times New Roman" w:cs="Times New Roman"/>
          <w:sz w:val="24"/>
          <w:szCs w:val="24"/>
        </w:rPr>
        <w:t>Niantic</w:t>
      </w:r>
      <w:proofErr w:type="spellEnd"/>
      <w:r w:rsidR="009A0DBE">
        <w:rPr>
          <w:rFonts w:ascii="Times New Roman" w:hAnsi="Times New Roman" w:cs="Times New Roman"/>
          <w:sz w:val="24"/>
          <w:szCs w:val="24"/>
        </w:rPr>
        <w:t>.</w:t>
      </w:r>
    </w:p>
    <w:p w14:paraId="0118F540" w14:textId="70AE911F" w:rsidR="009A0DBE" w:rsidRDefault="00976784" w:rsidP="00F413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Pokemon Go è un mobile game in realtà aumentata, permette, tramite la </w:t>
      </w:r>
      <w:r w:rsidR="00F413EE">
        <w:rPr>
          <w:rFonts w:ascii="Times New Roman" w:hAnsi="Times New Roman" w:cs="Times New Roman"/>
          <w:sz w:val="24"/>
          <w:szCs w:val="24"/>
        </w:rPr>
        <w:t>funzione di localizzazione</w:t>
      </w:r>
      <w:r>
        <w:rPr>
          <w:rFonts w:ascii="Times New Roman" w:hAnsi="Times New Roman" w:cs="Times New Roman"/>
          <w:sz w:val="24"/>
          <w:szCs w:val="24"/>
        </w:rPr>
        <w:t xml:space="preserve"> di </w:t>
      </w:r>
      <w:r w:rsidR="00F413EE">
        <w:rPr>
          <w:rFonts w:ascii="Times New Roman" w:hAnsi="Times New Roman" w:cs="Times New Roman"/>
          <w:sz w:val="24"/>
          <w:szCs w:val="24"/>
        </w:rPr>
        <w:t>scovare</w:t>
      </w:r>
      <w:r>
        <w:rPr>
          <w:rFonts w:ascii="Times New Roman" w:hAnsi="Times New Roman" w:cs="Times New Roman"/>
          <w:sz w:val="24"/>
          <w:szCs w:val="24"/>
        </w:rPr>
        <w:t xml:space="preserve">, </w:t>
      </w:r>
      <w:r w:rsidR="006C4C22">
        <w:rPr>
          <w:rFonts w:ascii="Times New Roman" w:hAnsi="Times New Roman" w:cs="Times New Roman"/>
          <w:sz w:val="24"/>
          <w:szCs w:val="24"/>
        </w:rPr>
        <w:t>combattere</w:t>
      </w:r>
      <w:r w:rsidR="009A0DBE">
        <w:rPr>
          <w:rFonts w:ascii="Times New Roman" w:hAnsi="Times New Roman" w:cs="Times New Roman"/>
          <w:sz w:val="24"/>
          <w:szCs w:val="24"/>
        </w:rPr>
        <w:t xml:space="preserve"> e</w:t>
      </w:r>
      <w:r>
        <w:rPr>
          <w:rFonts w:ascii="Times New Roman" w:hAnsi="Times New Roman" w:cs="Times New Roman"/>
          <w:sz w:val="24"/>
          <w:szCs w:val="24"/>
        </w:rPr>
        <w:t xml:space="preserve"> catturare creature virtuali che popolano il nostro mondo, interagire poi con altri utenti per lottare e ottenere ricompense. Il gioco è stato rilasciato negli stati uniti</w:t>
      </w:r>
      <w:r w:rsidR="00F413EE">
        <w:rPr>
          <w:rFonts w:ascii="Times New Roman" w:hAnsi="Times New Roman" w:cs="Times New Roman"/>
          <w:sz w:val="24"/>
          <w:szCs w:val="24"/>
        </w:rPr>
        <w:t xml:space="preserve"> il 6 luglio 2016</w:t>
      </w:r>
      <w:r>
        <w:rPr>
          <w:rFonts w:ascii="Times New Roman" w:hAnsi="Times New Roman" w:cs="Times New Roman"/>
          <w:sz w:val="24"/>
          <w:szCs w:val="24"/>
        </w:rPr>
        <w:t xml:space="preserve"> e in una settimana ha raggiunto i 10 milioni di </w:t>
      </w:r>
      <w:r w:rsidR="00AA73E0">
        <w:rPr>
          <w:rFonts w:ascii="Times New Roman" w:hAnsi="Times New Roman" w:cs="Times New Roman"/>
          <w:sz w:val="24"/>
          <w:szCs w:val="24"/>
        </w:rPr>
        <w:t xml:space="preserve">download; </w:t>
      </w:r>
      <w:r>
        <w:rPr>
          <w:rFonts w:ascii="Times New Roman" w:hAnsi="Times New Roman" w:cs="Times New Roman"/>
          <w:sz w:val="24"/>
          <w:szCs w:val="24"/>
        </w:rPr>
        <w:t xml:space="preserve">solo il 12 luglio aveva ben 21 milioni di utenti attivi divenendo il gioco con più utenti connessi di sempre, l’8 agosto raggiunge </w:t>
      </w:r>
      <w:r w:rsidR="006C4C22">
        <w:rPr>
          <w:rFonts w:ascii="Times New Roman" w:hAnsi="Times New Roman" w:cs="Times New Roman"/>
          <w:sz w:val="24"/>
          <w:szCs w:val="24"/>
        </w:rPr>
        <w:t xml:space="preserve">i 100 milioni di download in tutto il mondo dopo poco meno </w:t>
      </w:r>
      <w:r w:rsidR="00F413EE">
        <w:rPr>
          <w:rFonts w:ascii="Times New Roman" w:hAnsi="Times New Roman" w:cs="Times New Roman"/>
          <w:sz w:val="24"/>
          <w:szCs w:val="24"/>
        </w:rPr>
        <w:t xml:space="preserve">di </w:t>
      </w:r>
      <w:r w:rsidR="006C4C22">
        <w:rPr>
          <w:rFonts w:ascii="Times New Roman" w:hAnsi="Times New Roman" w:cs="Times New Roman"/>
          <w:sz w:val="24"/>
          <w:szCs w:val="24"/>
        </w:rPr>
        <w:t xml:space="preserve">33 giorni sul mercato. </w:t>
      </w:r>
      <w:r w:rsidR="00F413EE">
        <w:rPr>
          <w:rFonts w:ascii="Times New Roman" w:hAnsi="Times New Roman" w:cs="Times New Roman"/>
          <w:sz w:val="24"/>
          <w:szCs w:val="24"/>
        </w:rPr>
        <w:t xml:space="preserve">Un vero caso di cluster di applicativi. Tutto questo è stato reso possibile proprio dalla tecnologia dei container, in particolare </w:t>
      </w:r>
      <w:proofErr w:type="spellStart"/>
      <w:r w:rsidR="00F413EE">
        <w:rPr>
          <w:rFonts w:ascii="Times New Roman" w:hAnsi="Times New Roman" w:cs="Times New Roman"/>
          <w:sz w:val="24"/>
          <w:szCs w:val="24"/>
        </w:rPr>
        <w:t>dall’engine</w:t>
      </w:r>
      <w:proofErr w:type="spellEnd"/>
      <w:r w:rsidR="00F413EE">
        <w:rPr>
          <w:rFonts w:ascii="Times New Roman" w:hAnsi="Times New Roman" w:cs="Times New Roman"/>
          <w:sz w:val="24"/>
          <w:szCs w:val="24"/>
        </w:rPr>
        <w:t xml:space="preserve"> Google Container Engine (GKE), e dallo strumento </w:t>
      </w:r>
      <w:proofErr w:type="spellStart"/>
      <w:r w:rsidR="00F413EE">
        <w:rPr>
          <w:rFonts w:ascii="Times New Roman" w:hAnsi="Times New Roman" w:cs="Times New Roman"/>
          <w:sz w:val="24"/>
          <w:szCs w:val="24"/>
        </w:rPr>
        <w:t>Kubernetes</w:t>
      </w:r>
      <w:proofErr w:type="spellEnd"/>
      <w:r w:rsidR="00F413EE">
        <w:rPr>
          <w:rFonts w:ascii="Times New Roman" w:hAnsi="Times New Roman" w:cs="Times New Roman"/>
          <w:sz w:val="24"/>
          <w:szCs w:val="24"/>
        </w:rPr>
        <w:t xml:space="preserve">. Una delle sfide più grandi, racconta Luke Stone direttore del </w:t>
      </w:r>
      <w:r w:rsidR="007B6CA0" w:rsidRPr="007B6CA0">
        <w:rPr>
          <w:rFonts w:ascii="Times New Roman" w:hAnsi="Times New Roman" w:cs="Times New Roman"/>
          <w:sz w:val="24"/>
          <w:szCs w:val="24"/>
        </w:rPr>
        <w:t>Google Customer Reliability Engineering</w:t>
      </w:r>
      <w:r w:rsidR="007B6CA0">
        <w:rPr>
          <w:rFonts w:ascii="Times New Roman" w:hAnsi="Times New Roman" w:cs="Times New Roman"/>
          <w:sz w:val="24"/>
          <w:szCs w:val="24"/>
        </w:rPr>
        <w:t xml:space="preserve"> (CRE)</w:t>
      </w:r>
      <w:r w:rsidR="00F413EE">
        <w:rPr>
          <w:rFonts w:ascii="Times New Roman" w:hAnsi="Times New Roman" w:cs="Times New Roman"/>
          <w:sz w:val="24"/>
          <w:szCs w:val="24"/>
        </w:rPr>
        <w:t xml:space="preserve">, </w:t>
      </w:r>
      <w:r w:rsidR="00D72831">
        <w:rPr>
          <w:rFonts w:ascii="Times New Roman" w:hAnsi="Times New Roman" w:cs="Times New Roman"/>
          <w:sz w:val="24"/>
          <w:szCs w:val="24"/>
        </w:rPr>
        <w:t xml:space="preserve">è stato lo sviluppo di una nuova GKE che permettesse l’aggiunta di un migliaio di altri nodi al cluster di container, in preparazione al lancio che si avrebbe avuto in Giappone, non è facile, bisogna non andare ad influire sulle prestazioni dei giocatori </w:t>
      </w:r>
      <w:r w:rsidR="009A0DBE">
        <w:rPr>
          <w:rFonts w:ascii="Times New Roman" w:hAnsi="Times New Roman" w:cs="Times New Roman"/>
          <w:sz w:val="24"/>
          <w:szCs w:val="24"/>
        </w:rPr>
        <w:t xml:space="preserve">che </w:t>
      </w:r>
      <w:r w:rsidR="00D72831">
        <w:rPr>
          <w:rFonts w:ascii="Times New Roman" w:hAnsi="Times New Roman" w:cs="Times New Roman"/>
          <w:sz w:val="24"/>
          <w:szCs w:val="24"/>
        </w:rPr>
        <w:t xml:space="preserve">già </w:t>
      </w:r>
      <w:r w:rsidR="009A0DBE">
        <w:rPr>
          <w:rFonts w:ascii="Times New Roman" w:hAnsi="Times New Roman" w:cs="Times New Roman"/>
          <w:sz w:val="24"/>
          <w:szCs w:val="24"/>
        </w:rPr>
        <w:t xml:space="preserve">sono </w:t>
      </w:r>
      <w:r w:rsidR="00D72831">
        <w:rPr>
          <w:rFonts w:ascii="Times New Roman" w:hAnsi="Times New Roman" w:cs="Times New Roman"/>
          <w:sz w:val="24"/>
          <w:szCs w:val="24"/>
        </w:rPr>
        <w:t xml:space="preserve">dentro al gioco. In cima a questi upgrade figurava l’aggiornamento del Network </w:t>
      </w:r>
      <w:proofErr w:type="spellStart"/>
      <w:r w:rsidR="00D72831">
        <w:rPr>
          <w:rFonts w:ascii="Times New Roman" w:hAnsi="Times New Roman" w:cs="Times New Roman"/>
          <w:sz w:val="24"/>
          <w:szCs w:val="24"/>
        </w:rPr>
        <w:t>Load</w:t>
      </w:r>
      <w:proofErr w:type="spellEnd"/>
      <w:r w:rsidR="00D72831">
        <w:rPr>
          <w:rFonts w:ascii="Times New Roman" w:hAnsi="Times New Roman" w:cs="Times New Roman"/>
          <w:sz w:val="24"/>
          <w:szCs w:val="24"/>
        </w:rPr>
        <w:t xml:space="preserve"> </w:t>
      </w:r>
      <w:proofErr w:type="spellStart"/>
      <w:r w:rsidR="00D72831">
        <w:rPr>
          <w:rFonts w:ascii="Times New Roman" w:hAnsi="Times New Roman" w:cs="Times New Roman"/>
          <w:sz w:val="24"/>
          <w:szCs w:val="24"/>
        </w:rPr>
        <w:t>Balancer</w:t>
      </w:r>
      <w:proofErr w:type="spellEnd"/>
      <w:r w:rsidR="00D72831">
        <w:rPr>
          <w:rFonts w:ascii="Times New Roman" w:hAnsi="Times New Roman" w:cs="Times New Roman"/>
          <w:sz w:val="24"/>
          <w:szCs w:val="24"/>
        </w:rPr>
        <w:t xml:space="preserve">, andando a sostituirlo con il nuovo HTTP/S </w:t>
      </w:r>
      <w:proofErr w:type="spellStart"/>
      <w:r w:rsidR="00D72831">
        <w:rPr>
          <w:rFonts w:ascii="Times New Roman" w:hAnsi="Times New Roman" w:cs="Times New Roman"/>
          <w:sz w:val="24"/>
          <w:szCs w:val="24"/>
        </w:rPr>
        <w:t>load</w:t>
      </w:r>
      <w:proofErr w:type="spellEnd"/>
      <w:r w:rsidR="00D72831">
        <w:rPr>
          <w:rFonts w:ascii="Times New Roman" w:hAnsi="Times New Roman" w:cs="Times New Roman"/>
          <w:sz w:val="24"/>
          <w:szCs w:val="24"/>
        </w:rPr>
        <w:t xml:space="preserve"> </w:t>
      </w:r>
      <w:proofErr w:type="spellStart"/>
      <w:r w:rsidR="00D72831">
        <w:rPr>
          <w:rFonts w:ascii="Times New Roman" w:hAnsi="Times New Roman" w:cs="Times New Roman"/>
          <w:sz w:val="24"/>
          <w:szCs w:val="24"/>
        </w:rPr>
        <w:t>balancer</w:t>
      </w:r>
      <w:proofErr w:type="spellEnd"/>
      <w:r w:rsidR="00D72831">
        <w:rPr>
          <w:rFonts w:ascii="Times New Roman" w:hAnsi="Times New Roman" w:cs="Times New Roman"/>
          <w:sz w:val="24"/>
          <w:szCs w:val="24"/>
        </w:rPr>
        <w:t xml:space="preserve">, che offre più controllo, maggiore </w:t>
      </w:r>
      <w:r w:rsidR="00D72831" w:rsidRPr="00D72831">
        <w:rPr>
          <w:rFonts w:ascii="Times New Roman" w:hAnsi="Times New Roman" w:cs="Times New Roman"/>
          <w:sz w:val="24"/>
          <w:szCs w:val="24"/>
        </w:rPr>
        <w:t>throughput</w:t>
      </w:r>
      <w:r w:rsidR="00D72831">
        <w:rPr>
          <w:rFonts w:ascii="Times New Roman" w:hAnsi="Times New Roman" w:cs="Times New Roman"/>
          <w:sz w:val="24"/>
          <w:szCs w:val="24"/>
        </w:rPr>
        <w:t>, e connessioni più veloci.</w:t>
      </w:r>
    </w:p>
    <w:p w14:paraId="44756993" w14:textId="1D950F9E" w:rsidR="00976784" w:rsidRDefault="007B6CA0" w:rsidP="00F413E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Il CRE è un team di ingegneri che si occupa dei clienti della piattaforma cloud andando a risolvere in maniera efficiente ed efficace i problemi legati all</w:t>
      </w:r>
      <w:r w:rsidR="009A0DBE">
        <w:rPr>
          <w:rFonts w:ascii="Times New Roman" w:hAnsi="Times New Roman" w:cs="Times New Roman"/>
          <w:sz w:val="24"/>
          <w:szCs w:val="24"/>
        </w:rPr>
        <w:t>o sviluppo di nuovi applicativi che richiedono l’utilizzo della stessa.</w:t>
      </w:r>
      <w:r>
        <w:rPr>
          <w:rFonts w:ascii="Times New Roman" w:hAnsi="Times New Roman" w:cs="Times New Roman"/>
          <w:sz w:val="24"/>
          <w:szCs w:val="24"/>
        </w:rPr>
        <w:t xml:space="preserve"> </w:t>
      </w:r>
    </w:p>
    <w:p w14:paraId="4CDE6797" w14:textId="77777777" w:rsidR="007B6CA0" w:rsidRDefault="007B6CA0" w:rsidP="00F413EE">
      <w:pPr>
        <w:spacing w:line="360" w:lineRule="auto"/>
        <w:jc w:val="both"/>
        <w:rPr>
          <w:rFonts w:ascii="Times New Roman" w:hAnsi="Times New Roman" w:cs="Times New Roman"/>
          <w:sz w:val="24"/>
          <w:szCs w:val="24"/>
        </w:rPr>
      </w:pPr>
      <w:r>
        <w:rPr>
          <w:rFonts w:ascii="Times New Roman" w:hAnsi="Times New Roman" w:cs="Times New Roman"/>
          <w:sz w:val="24"/>
          <w:szCs w:val="24"/>
        </w:rPr>
        <w:t>Si capisce con questo caso di studio che i container sono la tecnologia abilitatrice ai nuovi servizi digitali globali, servizi che necessitano altissime prestazioni, costi ridotti e elasticità costruttiva.</w:t>
      </w:r>
    </w:p>
    <w:p w14:paraId="6006FDF8" w14:textId="350648E3" w:rsidR="007B6CA0" w:rsidRDefault="0068298C" w:rsidP="00F413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entra </w:t>
      </w:r>
      <w:r w:rsidR="007B6CA0">
        <w:rPr>
          <w:rFonts w:ascii="Times New Roman" w:hAnsi="Times New Roman" w:cs="Times New Roman"/>
          <w:sz w:val="24"/>
          <w:szCs w:val="24"/>
        </w:rPr>
        <w:t xml:space="preserve">ora nel merito dello strumento </w:t>
      </w:r>
      <w:proofErr w:type="spellStart"/>
      <w:r w:rsidR="007B6CA0">
        <w:rPr>
          <w:rFonts w:ascii="Times New Roman" w:hAnsi="Times New Roman" w:cs="Times New Roman"/>
          <w:sz w:val="24"/>
          <w:szCs w:val="24"/>
        </w:rPr>
        <w:t>Kubernetes</w:t>
      </w:r>
      <w:proofErr w:type="spellEnd"/>
      <w:r w:rsidR="007B6CA0">
        <w:rPr>
          <w:rFonts w:ascii="Times New Roman" w:hAnsi="Times New Roman" w:cs="Times New Roman"/>
          <w:sz w:val="24"/>
          <w:szCs w:val="24"/>
        </w:rPr>
        <w:t xml:space="preserve">, facente parte dei progetti della Cloud Native Computing Foundation (CNCF). </w:t>
      </w:r>
      <w:proofErr w:type="spellStart"/>
      <w:r w:rsidR="007B6CA0">
        <w:rPr>
          <w:rFonts w:ascii="Times New Roman" w:hAnsi="Times New Roman" w:cs="Times New Roman"/>
          <w:sz w:val="24"/>
          <w:szCs w:val="24"/>
        </w:rPr>
        <w:t>Kubernetes</w:t>
      </w:r>
      <w:proofErr w:type="spellEnd"/>
      <w:r w:rsidR="007B6CA0">
        <w:rPr>
          <w:rFonts w:ascii="Times New Roman" w:hAnsi="Times New Roman" w:cs="Times New Roman"/>
          <w:sz w:val="24"/>
          <w:szCs w:val="24"/>
        </w:rPr>
        <w:t xml:space="preserve"> è una piattaforma open source per la gestione di carico su container, che semplifica sia la configurazione che l’automazione </w:t>
      </w:r>
      <w:r w:rsidR="00D85883">
        <w:rPr>
          <w:rFonts w:ascii="Times New Roman" w:hAnsi="Times New Roman" w:cs="Times New Roman"/>
          <w:sz w:val="24"/>
          <w:szCs w:val="24"/>
        </w:rPr>
        <w:t xml:space="preserve">di strumenti virtualizzati, è una piattaforma che orchestra le risorse di calcolo, rete e storage per ottimizzarle sulle necessità degli utenti. Garantisce la semplicità di un Platform </w:t>
      </w:r>
      <w:proofErr w:type="spellStart"/>
      <w:r w:rsidR="00D85883">
        <w:rPr>
          <w:rFonts w:ascii="Times New Roman" w:hAnsi="Times New Roman" w:cs="Times New Roman"/>
          <w:sz w:val="24"/>
          <w:szCs w:val="24"/>
        </w:rPr>
        <w:t>as</w:t>
      </w:r>
      <w:proofErr w:type="spellEnd"/>
      <w:r w:rsidR="00D85883">
        <w:rPr>
          <w:rFonts w:ascii="Times New Roman" w:hAnsi="Times New Roman" w:cs="Times New Roman"/>
          <w:sz w:val="24"/>
          <w:szCs w:val="24"/>
        </w:rPr>
        <w:t xml:space="preserve"> a Service (PaaS) e la flessibilità di una </w:t>
      </w:r>
      <w:proofErr w:type="spellStart"/>
      <w:r w:rsidR="00D85883">
        <w:rPr>
          <w:rFonts w:ascii="Times New Roman" w:hAnsi="Times New Roman" w:cs="Times New Roman"/>
          <w:sz w:val="24"/>
          <w:szCs w:val="24"/>
        </w:rPr>
        <w:t>Infrastrutrure</w:t>
      </w:r>
      <w:proofErr w:type="spellEnd"/>
      <w:r w:rsidR="00D85883">
        <w:rPr>
          <w:rFonts w:ascii="Times New Roman" w:hAnsi="Times New Roman" w:cs="Times New Roman"/>
          <w:sz w:val="24"/>
          <w:szCs w:val="24"/>
        </w:rPr>
        <w:t xml:space="preserve"> </w:t>
      </w:r>
      <w:proofErr w:type="spellStart"/>
      <w:r w:rsidR="00D85883">
        <w:rPr>
          <w:rFonts w:ascii="Times New Roman" w:hAnsi="Times New Roman" w:cs="Times New Roman"/>
          <w:sz w:val="24"/>
          <w:szCs w:val="24"/>
        </w:rPr>
        <w:t>as</w:t>
      </w:r>
      <w:proofErr w:type="spellEnd"/>
      <w:r w:rsidR="00D85883">
        <w:rPr>
          <w:rFonts w:ascii="Times New Roman" w:hAnsi="Times New Roman" w:cs="Times New Roman"/>
          <w:sz w:val="24"/>
          <w:szCs w:val="24"/>
        </w:rPr>
        <w:t xml:space="preserve"> a Service (IaaS).</w:t>
      </w:r>
    </w:p>
    <w:p w14:paraId="22785FB9" w14:textId="704F8E0A" w:rsidR="003F47BE" w:rsidRDefault="003F47BE" w:rsidP="003F47BE">
      <w:pPr>
        <w:pStyle w:val="Titolo3"/>
        <w:rPr>
          <w:rFonts w:ascii="Times New Roman" w:hAnsi="Times New Roman" w:cs="Times New Roman"/>
          <w:color w:val="000000" w:themeColor="text1"/>
        </w:rPr>
      </w:pPr>
      <w:bookmarkStart w:id="19" w:name="_Toc5982618"/>
      <w:r w:rsidRPr="003F47BE">
        <w:rPr>
          <w:rFonts w:ascii="Times New Roman" w:hAnsi="Times New Roman" w:cs="Times New Roman"/>
          <w:color w:val="000000" w:themeColor="text1"/>
        </w:rPr>
        <w:t xml:space="preserve">3.1.2 </w:t>
      </w:r>
      <w:r>
        <w:rPr>
          <w:rFonts w:ascii="Times New Roman" w:hAnsi="Times New Roman" w:cs="Times New Roman"/>
          <w:color w:val="000000" w:themeColor="text1"/>
        </w:rPr>
        <w:t>A</w:t>
      </w:r>
      <w:r w:rsidRPr="003F47BE">
        <w:rPr>
          <w:rFonts w:ascii="Times New Roman" w:hAnsi="Times New Roman" w:cs="Times New Roman"/>
          <w:color w:val="000000" w:themeColor="text1"/>
        </w:rPr>
        <w:t xml:space="preserve">rchitettura e funzionamento di </w:t>
      </w:r>
      <w:proofErr w:type="spellStart"/>
      <w:r w:rsidRPr="003F47BE">
        <w:rPr>
          <w:rFonts w:ascii="Times New Roman" w:hAnsi="Times New Roman" w:cs="Times New Roman"/>
          <w:color w:val="000000" w:themeColor="text1"/>
        </w:rPr>
        <w:t>kubernetes</w:t>
      </w:r>
      <w:bookmarkEnd w:id="19"/>
      <w:proofErr w:type="spellEnd"/>
    </w:p>
    <w:p w14:paraId="5114CAAD" w14:textId="77777777" w:rsidR="003F47BE" w:rsidRPr="003F47BE" w:rsidRDefault="003F47BE" w:rsidP="003F47BE"/>
    <w:p w14:paraId="2EA2F0A9" w14:textId="0773A6D0" w:rsidR="00D85883" w:rsidRDefault="003F47BE" w:rsidP="00F413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Alla base </w:t>
      </w:r>
      <w:proofErr w:type="spellStart"/>
      <w:r>
        <w:rPr>
          <w:rFonts w:ascii="Times New Roman" w:hAnsi="Times New Roman" w:cs="Times New Roman"/>
          <w:sz w:val="24"/>
          <w:szCs w:val="24"/>
        </w:rPr>
        <w:t>Kubernetes</w:t>
      </w:r>
      <w:proofErr w:type="spellEnd"/>
      <w:r>
        <w:rPr>
          <w:rFonts w:ascii="Times New Roman" w:hAnsi="Times New Roman" w:cs="Times New Roman"/>
          <w:sz w:val="24"/>
          <w:szCs w:val="24"/>
        </w:rPr>
        <w:t xml:space="preserve"> incapsula insieme macchine fisiche o virtuali isolate in un cluster usando una rete condivisa per metterle in comunicazione, questi cluster sono la piattaforma fisica dove tutti i componenti di </w:t>
      </w:r>
      <w:proofErr w:type="spellStart"/>
      <w:r>
        <w:rPr>
          <w:rFonts w:ascii="Times New Roman" w:hAnsi="Times New Roman" w:cs="Times New Roman"/>
          <w:sz w:val="24"/>
          <w:szCs w:val="24"/>
        </w:rPr>
        <w:t>kubernetes</w:t>
      </w:r>
      <w:proofErr w:type="spellEnd"/>
      <w:r>
        <w:rPr>
          <w:rFonts w:ascii="Times New Roman" w:hAnsi="Times New Roman" w:cs="Times New Roman"/>
          <w:sz w:val="24"/>
          <w:szCs w:val="24"/>
        </w:rPr>
        <w:t>, le capacità e i carichi sono configurati. Nel sistema</w:t>
      </w:r>
      <w:r w:rsidR="009A0DBE">
        <w:rPr>
          <w:rFonts w:ascii="Times New Roman" w:hAnsi="Times New Roman" w:cs="Times New Roman"/>
          <w:sz w:val="24"/>
          <w:szCs w:val="24"/>
        </w:rPr>
        <w:t>,</w:t>
      </w:r>
      <w:r>
        <w:rPr>
          <w:rFonts w:ascii="Times New Roman" w:hAnsi="Times New Roman" w:cs="Times New Roman"/>
          <w:sz w:val="24"/>
          <w:szCs w:val="24"/>
        </w:rPr>
        <w:t xml:space="preserve"> ad ogni server (o a piccoli gruppi se</w:t>
      </w:r>
      <w:r w:rsidR="00AA73E0">
        <w:rPr>
          <w:rFonts w:ascii="Times New Roman" w:hAnsi="Times New Roman" w:cs="Times New Roman"/>
          <w:sz w:val="24"/>
          <w:szCs w:val="24"/>
        </w:rPr>
        <w:t xml:space="preserve"> si tratta di</w:t>
      </w:r>
      <w:r>
        <w:rPr>
          <w:rFonts w:ascii="Times New Roman" w:hAnsi="Times New Roman" w:cs="Times New Roman"/>
          <w:sz w:val="24"/>
          <w:szCs w:val="24"/>
        </w:rPr>
        <w:t xml:space="preserve"> un sistema molto grande), viene dato un ruolo. Esistono 2 categorie:</w:t>
      </w:r>
    </w:p>
    <w:p w14:paraId="6BFF43C9" w14:textId="2793DC42" w:rsidR="003F47BE" w:rsidRPr="003C36EF" w:rsidRDefault="003F47BE" w:rsidP="003F47BE">
      <w:pPr>
        <w:pStyle w:val="Paragrafoelenco"/>
        <w:numPr>
          <w:ilvl w:val="0"/>
          <w:numId w:val="16"/>
        </w:numPr>
        <w:spacing w:line="360" w:lineRule="auto"/>
        <w:jc w:val="both"/>
        <w:rPr>
          <w:rFonts w:ascii="Times New Roman" w:hAnsi="Times New Roman" w:cs="Times New Roman"/>
          <w:b/>
          <w:sz w:val="24"/>
          <w:szCs w:val="24"/>
        </w:rPr>
      </w:pPr>
      <w:r w:rsidRPr="003F47BE">
        <w:rPr>
          <w:rFonts w:ascii="Times New Roman" w:hAnsi="Times New Roman" w:cs="Times New Roman"/>
          <w:b/>
          <w:sz w:val="24"/>
          <w:szCs w:val="24"/>
        </w:rPr>
        <w:t>Master</w:t>
      </w:r>
      <w:r>
        <w:rPr>
          <w:rFonts w:ascii="Times New Roman" w:hAnsi="Times New Roman" w:cs="Times New Roman"/>
          <w:b/>
          <w:sz w:val="24"/>
          <w:szCs w:val="24"/>
        </w:rPr>
        <w:t xml:space="preserve">: </w:t>
      </w:r>
      <w:r>
        <w:rPr>
          <w:rFonts w:ascii="Times New Roman" w:hAnsi="Times New Roman" w:cs="Times New Roman"/>
          <w:sz w:val="24"/>
          <w:szCs w:val="24"/>
        </w:rPr>
        <w:t xml:space="preserve">Questi server agiscono come controllori del cluster, espongono API per users e client, controllano lo stato di salute degli altri server e del sistema, effettuano lo scheduling del lavoro, andando ad effettuare il </w:t>
      </w:r>
      <w:proofErr w:type="spellStart"/>
      <w:r>
        <w:rPr>
          <w:rFonts w:ascii="Times New Roman" w:hAnsi="Times New Roman" w:cs="Times New Roman"/>
          <w:sz w:val="24"/>
          <w:szCs w:val="24"/>
        </w:rPr>
        <w:t>load</w:t>
      </w:r>
      <w:proofErr w:type="spellEnd"/>
      <w:r>
        <w:rPr>
          <w:rFonts w:ascii="Times New Roman" w:hAnsi="Times New Roman" w:cs="Times New Roman"/>
          <w:sz w:val="24"/>
          <w:szCs w:val="24"/>
        </w:rPr>
        <w:t xml:space="preserve"> balancing tra i server e gestiscono le comunicazioni tra gli altri server.</w:t>
      </w:r>
      <w:r w:rsidR="003C36EF">
        <w:rPr>
          <w:rFonts w:ascii="Times New Roman" w:hAnsi="Times New Roman" w:cs="Times New Roman"/>
          <w:sz w:val="24"/>
          <w:szCs w:val="24"/>
        </w:rPr>
        <w:t xml:space="preserve"> I server master, utilizzano servi</w:t>
      </w:r>
      <w:r w:rsidR="009A0DBE">
        <w:rPr>
          <w:rFonts w:ascii="Times New Roman" w:hAnsi="Times New Roman" w:cs="Times New Roman"/>
          <w:sz w:val="24"/>
          <w:szCs w:val="24"/>
        </w:rPr>
        <w:t>z</w:t>
      </w:r>
      <w:r w:rsidR="003C36EF">
        <w:rPr>
          <w:rFonts w:ascii="Times New Roman" w:hAnsi="Times New Roman" w:cs="Times New Roman"/>
          <w:sz w:val="24"/>
          <w:szCs w:val="24"/>
        </w:rPr>
        <w:t>i per effettuare i vari compiti a loro assegnati</w:t>
      </w:r>
      <w:r w:rsidR="0087395A">
        <w:rPr>
          <w:rFonts w:ascii="Times New Roman" w:hAnsi="Times New Roman" w:cs="Times New Roman"/>
          <w:sz w:val="24"/>
          <w:szCs w:val="24"/>
        </w:rPr>
        <w:t>.</w:t>
      </w:r>
      <w:r w:rsidR="003C36EF">
        <w:rPr>
          <w:rFonts w:ascii="Times New Roman" w:hAnsi="Times New Roman" w:cs="Times New Roman"/>
          <w:sz w:val="24"/>
          <w:szCs w:val="24"/>
        </w:rPr>
        <w:t xml:space="preserve"> </w:t>
      </w:r>
      <w:r w:rsidR="0087395A">
        <w:rPr>
          <w:rFonts w:ascii="Times New Roman" w:hAnsi="Times New Roman" w:cs="Times New Roman"/>
          <w:sz w:val="24"/>
          <w:szCs w:val="24"/>
        </w:rPr>
        <w:t>V</w:t>
      </w:r>
      <w:r w:rsidR="003C36EF">
        <w:rPr>
          <w:rFonts w:ascii="Times New Roman" w:hAnsi="Times New Roman" w:cs="Times New Roman"/>
          <w:sz w:val="24"/>
          <w:szCs w:val="24"/>
        </w:rPr>
        <w:t>engono elencati di seguito</w:t>
      </w:r>
    </w:p>
    <w:p w14:paraId="642148AF" w14:textId="02ED142D" w:rsidR="003C36EF" w:rsidRPr="003C36EF" w:rsidRDefault="003C36EF" w:rsidP="003C36EF">
      <w:pPr>
        <w:pStyle w:val="Paragrafoelenco"/>
        <w:numPr>
          <w:ilvl w:val="0"/>
          <w:numId w:val="17"/>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Etcd</w:t>
      </w:r>
      <w:proofErr w:type="spellEnd"/>
      <w:r>
        <w:rPr>
          <w:rFonts w:ascii="Times New Roman" w:hAnsi="Times New Roman" w:cs="Times New Roman"/>
          <w:b/>
          <w:sz w:val="24"/>
          <w:szCs w:val="24"/>
        </w:rPr>
        <w:t>:</w:t>
      </w:r>
      <w:r>
        <w:rPr>
          <w:rFonts w:ascii="Times New Roman" w:hAnsi="Times New Roman" w:cs="Times New Roman"/>
          <w:sz w:val="24"/>
          <w:szCs w:val="24"/>
        </w:rPr>
        <w:t xml:space="preserve"> è uno storage di configurazione accessibile a tutti i server nodi, è necessario ai server per riconfigurarsi in maniera coerente.</w:t>
      </w:r>
    </w:p>
    <w:p w14:paraId="5C2BA689" w14:textId="5F0E2732" w:rsidR="003C36EF" w:rsidRPr="00E82BA5" w:rsidRDefault="003C36EF" w:rsidP="003C36EF">
      <w:pPr>
        <w:pStyle w:val="Paragrafoelenco"/>
        <w:numPr>
          <w:ilvl w:val="0"/>
          <w:numId w:val="17"/>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Kube-apiserver</w:t>
      </w:r>
      <w:proofErr w:type="spellEnd"/>
      <w:r>
        <w:rPr>
          <w:rFonts w:ascii="Times New Roman" w:hAnsi="Times New Roman" w:cs="Times New Roman"/>
          <w:b/>
          <w:sz w:val="24"/>
          <w:szCs w:val="24"/>
        </w:rPr>
        <w:t xml:space="preserve">: </w:t>
      </w:r>
      <w:r>
        <w:rPr>
          <w:rFonts w:ascii="Times New Roman" w:hAnsi="Times New Roman" w:cs="Times New Roman"/>
          <w:sz w:val="24"/>
          <w:szCs w:val="24"/>
        </w:rPr>
        <w:t>è uno degli strumenti più importanti, permette agli utenti di gestire il carico, è responsabile anche di controllare che l’</w:t>
      </w:r>
      <w:proofErr w:type="spellStart"/>
      <w:r>
        <w:rPr>
          <w:rFonts w:ascii="Times New Roman" w:hAnsi="Times New Roman" w:cs="Times New Roman"/>
          <w:sz w:val="24"/>
          <w:szCs w:val="24"/>
        </w:rPr>
        <w:t>etcd</w:t>
      </w:r>
      <w:proofErr w:type="spellEnd"/>
      <w:r>
        <w:rPr>
          <w:rFonts w:ascii="Times New Roman" w:hAnsi="Times New Roman" w:cs="Times New Roman"/>
          <w:sz w:val="24"/>
          <w:szCs w:val="24"/>
        </w:rPr>
        <w:t xml:space="preserve"> sia aggiornato e accessibile a tutti i nodi</w:t>
      </w:r>
      <w:r w:rsidR="00E82BA5">
        <w:rPr>
          <w:rFonts w:ascii="Times New Roman" w:hAnsi="Times New Roman" w:cs="Times New Roman"/>
          <w:sz w:val="24"/>
          <w:szCs w:val="24"/>
        </w:rPr>
        <w:t>.</w:t>
      </w:r>
    </w:p>
    <w:p w14:paraId="3D028759" w14:textId="50CB3091" w:rsidR="00E82BA5" w:rsidRPr="00E82BA5" w:rsidRDefault="00E82BA5" w:rsidP="003C36EF">
      <w:pPr>
        <w:pStyle w:val="Paragrafoelenco"/>
        <w:numPr>
          <w:ilvl w:val="0"/>
          <w:numId w:val="17"/>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Kube</w:t>
      </w:r>
      <w:proofErr w:type="spellEnd"/>
      <w:r>
        <w:rPr>
          <w:rFonts w:ascii="Times New Roman" w:hAnsi="Times New Roman" w:cs="Times New Roman"/>
          <w:b/>
          <w:sz w:val="24"/>
          <w:szCs w:val="24"/>
        </w:rPr>
        <w:t xml:space="preserve">-controller-manager: </w:t>
      </w:r>
      <w:r>
        <w:rPr>
          <w:rFonts w:ascii="Times New Roman" w:hAnsi="Times New Roman" w:cs="Times New Roman"/>
          <w:sz w:val="24"/>
          <w:szCs w:val="24"/>
        </w:rPr>
        <w:t>è una funzione generica, controlla che le modifiche apportate all’</w:t>
      </w:r>
      <w:proofErr w:type="spellStart"/>
      <w:r>
        <w:rPr>
          <w:rFonts w:ascii="Times New Roman" w:hAnsi="Times New Roman" w:cs="Times New Roman"/>
          <w:sz w:val="24"/>
          <w:szCs w:val="24"/>
        </w:rPr>
        <w:t>etcd</w:t>
      </w:r>
      <w:proofErr w:type="spellEnd"/>
      <w:r>
        <w:rPr>
          <w:rFonts w:ascii="Times New Roman" w:hAnsi="Times New Roman" w:cs="Times New Roman"/>
          <w:sz w:val="24"/>
          <w:szCs w:val="24"/>
        </w:rPr>
        <w:t xml:space="preserve"> siano coerenti con il numero di nodi effettivamente in uso, e in caso contrario effettua l’aumento o la diminuzione degli stessi.</w:t>
      </w:r>
    </w:p>
    <w:p w14:paraId="1E130890" w14:textId="705468CA" w:rsidR="00E82BA5" w:rsidRPr="00E82BA5" w:rsidRDefault="00E82BA5" w:rsidP="003C36EF">
      <w:pPr>
        <w:pStyle w:val="Paragrafoelenco"/>
        <w:numPr>
          <w:ilvl w:val="0"/>
          <w:numId w:val="17"/>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Kube-scheduler</w:t>
      </w:r>
      <w:proofErr w:type="spellEnd"/>
      <w:r>
        <w:rPr>
          <w:rFonts w:ascii="Times New Roman" w:hAnsi="Times New Roman" w:cs="Times New Roman"/>
          <w:b/>
          <w:sz w:val="24"/>
          <w:szCs w:val="24"/>
        </w:rPr>
        <w:t xml:space="preserve">: </w:t>
      </w:r>
      <w:r>
        <w:rPr>
          <w:rFonts w:ascii="Times New Roman" w:hAnsi="Times New Roman" w:cs="Times New Roman"/>
          <w:sz w:val="24"/>
          <w:szCs w:val="24"/>
        </w:rPr>
        <w:t>è il processo che effettivamente assegna carico nel cluster, legge il carico richiesto e gestisce le risorse in maniera che non vengano sovracaricate o sottoutilizzate. Tiene traccia delle capacità dell’infrastruttura sottostante per essere pronto a utilizzarla nel migliore dei modi.</w:t>
      </w:r>
    </w:p>
    <w:p w14:paraId="71450650" w14:textId="3B5903E9" w:rsidR="00E82BA5" w:rsidRPr="003F47BE" w:rsidRDefault="00E82BA5" w:rsidP="003C36EF">
      <w:pPr>
        <w:pStyle w:val="Paragrafoelenco"/>
        <w:numPr>
          <w:ilvl w:val="0"/>
          <w:numId w:val="1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Cloud controller manager: </w:t>
      </w:r>
      <w:r>
        <w:rPr>
          <w:rFonts w:ascii="Times New Roman" w:hAnsi="Times New Roman" w:cs="Times New Roman"/>
          <w:sz w:val="24"/>
          <w:szCs w:val="24"/>
        </w:rPr>
        <w:t>funge da colla</w:t>
      </w:r>
      <w:r w:rsidR="0087395A">
        <w:rPr>
          <w:rFonts w:ascii="Times New Roman" w:hAnsi="Times New Roman" w:cs="Times New Roman"/>
          <w:sz w:val="24"/>
          <w:szCs w:val="24"/>
        </w:rPr>
        <w:t>nte</w:t>
      </w:r>
      <w:r>
        <w:rPr>
          <w:rFonts w:ascii="Times New Roman" w:hAnsi="Times New Roman" w:cs="Times New Roman"/>
          <w:sz w:val="24"/>
          <w:szCs w:val="24"/>
        </w:rPr>
        <w:t xml:space="preserve"> tra il sistema generico che gira all’interno del</w:t>
      </w:r>
      <w:r w:rsidR="0087395A">
        <w:rPr>
          <w:rFonts w:ascii="Times New Roman" w:hAnsi="Times New Roman" w:cs="Times New Roman"/>
          <w:sz w:val="24"/>
          <w:szCs w:val="24"/>
        </w:rPr>
        <w:t xml:space="preserve">la macchina </w:t>
      </w:r>
      <w:r>
        <w:rPr>
          <w:rFonts w:ascii="Times New Roman" w:hAnsi="Times New Roman" w:cs="Times New Roman"/>
          <w:sz w:val="24"/>
          <w:szCs w:val="24"/>
        </w:rPr>
        <w:t>e l’infrastruttura fisica sul</w:t>
      </w:r>
      <w:r w:rsidR="00AA73E0">
        <w:rPr>
          <w:rFonts w:ascii="Times New Roman" w:hAnsi="Times New Roman" w:cs="Times New Roman"/>
          <w:sz w:val="24"/>
          <w:szCs w:val="24"/>
        </w:rPr>
        <w:t>la</w:t>
      </w:r>
      <w:r>
        <w:rPr>
          <w:rFonts w:ascii="Times New Roman" w:hAnsi="Times New Roman" w:cs="Times New Roman"/>
          <w:sz w:val="24"/>
          <w:szCs w:val="24"/>
        </w:rPr>
        <w:t xml:space="preserve"> quale effettivamente va ad operare.</w:t>
      </w:r>
    </w:p>
    <w:p w14:paraId="710CBC42" w14:textId="735C1E13" w:rsidR="003F47BE" w:rsidRPr="00E82BA5" w:rsidRDefault="003F47BE" w:rsidP="003F47BE">
      <w:pPr>
        <w:pStyle w:val="Paragrafoelenco"/>
        <w:numPr>
          <w:ilvl w:val="0"/>
          <w:numId w:val="16"/>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Node</w:t>
      </w:r>
      <w:r w:rsidRPr="0087395A">
        <w:rPr>
          <w:rFonts w:ascii="Times New Roman" w:hAnsi="Times New Roman" w:cs="Times New Roman"/>
          <w:b/>
          <w:sz w:val="24"/>
          <w:szCs w:val="24"/>
        </w:rPr>
        <w:t>s</w:t>
      </w:r>
      <w:proofErr w:type="spellEnd"/>
      <w:r>
        <w:rPr>
          <w:rFonts w:ascii="Times New Roman" w:hAnsi="Times New Roman" w:cs="Times New Roman"/>
          <w:b/>
          <w:sz w:val="24"/>
          <w:szCs w:val="24"/>
        </w:rPr>
        <w:t>:</w:t>
      </w:r>
      <w:r>
        <w:rPr>
          <w:rFonts w:ascii="Times New Roman" w:hAnsi="Times New Roman" w:cs="Times New Roman"/>
          <w:sz w:val="24"/>
          <w:szCs w:val="24"/>
        </w:rPr>
        <w:t xml:space="preserve"> server preposti ad accettare carico lavorativo utilizzando risorse locali o esterne. Ogni nodo è </w:t>
      </w:r>
      <w:r w:rsidR="003C36EF">
        <w:rPr>
          <w:rFonts w:ascii="Times New Roman" w:hAnsi="Times New Roman" w:cs="Times New Roman"/>
          <w:sz w:val="24"/>
          <w:szCs w:val="24"/>
        </w:rPr>
        <w:t>equipaggiato con container runtime come Docker e quindi ogni servizio è containerizzato e gestito dal master. Ad ogni nodo vengono inviati comandi ed ogni container viene creato, distrutto, reindirizzato, in base a questi.</w:t>
      </w:r>
      <w:r w:rsidR="00E82BA5">
        <w:rPr>
          <w:rFonts w:ascii="Times New Roman" w:hAnsi="Times New Roman" w:cs="Times New Roman"/>
          <w:sz w:val="24"/>
          <w:szCs w:val="24"/>
        </w:rPr>
        <w:t xml:space="preserve"> Anche nel caso dei Nodi ci sono dei servizi che vengono utilizzati </w:t>
      </w:r>
      <w:r w:rsidR="00992E8B">
        <w:rPr>
          <w:rFonts w:ascii="Times New Roman" w:hAnsi="Times New Roman" w:cs="Times New Roman"/>
          <w:sz w:val="24"/>
          <w:szCs w:val="24"/>
        </w:rPr>
        <w:t>affinché</w:t>
      </w:r>
      <w:r w:rsidR="00E82BA5">
        <w:rPr>
          <w:rFonts w:ascii="Times New Roman" w:hAnsi="Times New Roman" w:cs="Times New Roman"/>
          <w:sz w:val="24"/>
          <w:szCs w:val="24"/>
        </w:rPr>
        <w:t xml:space="preserve"> questi possano lavorare nel migliore dei nodi:</w:t>
      </w:r>
    </w:p>
    <w:p w14:paraId="6503AF1B" w14:textId="50432121" w:rsidR="00E82BA5" w:rsidRPr="00992E8B" w:rsidRDefault="00992E8B" w:rsidP="00E82BA5">
      <w:pPr>
        <w:pStyle w:val="Paragrafoelenco"/>
        <w:numPr>
          <w:ilvl w:val="0"/>
          <w:numId w:val="1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Container runtime: </w:t>
      </w:r>
      <w:r>
        <w:rPr>
          <w:rFonts w:ascii="Times New Roman" w:hAnsi="Times New Roman" w:cs="Times New Roman"/>
          <w:sz w:val="24"/>
          <w:szCs w:val="24"/>
        </w:rPr>
        <w:t>il componente principale che ogni nodo deve avere, tipicamente il runtime uti</w:t>
      </w:r>
      <w:r w:rsidR="00AA73E0">
        <w:rPr>
          <w:rFonts w:ascii="Times New Roman" w:hAnsi="Times New Roman" w:cs="Times New Roman"/>
          <w:sz w:val="24"/>
          <w:szCs w:val="24"/>
        </w:rPr>
        <w:t>lizzato è Docker. È responsabile</w:t>
      </w:r>
      <w:r>
        <w:rPr>
          <w:rFonts w:ascii="Times New Roman" w:hAnsi="Times New Roman" w:cs="Times New Roman"/>
          <w:sz w:val="24"/>
          <w:szCs w:val="24"/>
        </w:rPr>
        <w:t xml:space="preserve"> di eseguire e fermare container. Ogni servizio, come detto in precedenza, è sviluppato utilizzando uno o più container contemporaneamente. Il runtime permette di far girare effettivamente il servizio sviluppato.</w:t>
      </w:r>
    </w:p>
    <w:p w14:paraId="7A28CC27" w14:textId="3D804B31" w:rsidR="00992E8B" w:rsidRPr="00992E8B" w:rsidRDefault="00992E8B" w:rsidP="00E82BA5">
      <w:pPr>
        <w:pStyle w:val="Paragrafoelenco"/>
        <w:numPr>
          <w:ilvl w:val="0"/>
          <w:numId w:val="18"/>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Kubelet</w:t>
      </w:r>
      <w:proofErr w:type="spellEnd"/>
      <w:r>
        <w:rPr>
          <w:rFonts w:ascii="Times New Roman" w:hAnsi="Times New Roman" w:cs="Times New Roman"/>
          <w:b/>
          <w:sz w:val="24"/>
          <w:szCs w:val="24"/>
        </w:rPr>
        <w:t>:</w:t>
      </w:r>
      <w:r>
        <w:rPr>
          <w:rFonts w:ascii="Times New Roman" w:hAnsi="Times New Roman" w:cs="Times New Roman"/>
          <w:sz w:val="24"/>
          <w:szCs w:val="24"/>
        </w:rPr>
        <w:t xml:space="preserve"> è un piccolo servizio che ha il ruolo di punto di contatto </w:t>
      </w:r>
      <w:r w:rsidR="0087395A">
        <w:rPr>
          <w:rFonts w:ascii="Times New Roman" w:hAnsi="Times New Roman" w:cs="Times New Roman"/>
          <w:sz w:val="24"/>
          <w:szCs w:val="24"/>
        </w:rPr>
        <w:t>tra nodi</w:t>
      </w:r>
      <w:r>
        <w:rPr>
          <w:rFonts w:ascii="Times New Roman" w:hAnsi="Times New Roman" w:cs="Times New Roman"/>
          <w:sz w:val="24"/>
          <w:szCs w:val="24"/>
        </w:rPr>
        <w:t xml:space="preserve"> e il cluster. Ha il compito di comunicare con il piano di controllo e monitorare l’</w:t>
      </w:r>
      <w:proofErr w:type="spellStart"/>
      <w:r>
        <w:rPr>
          <w:rFonts w:ascii="Times New Roman" w:hAnsi="Times New Roman" w:cs="Times New Roman"/>
          <w:sz w:val="24"/>
          <w:szCs w:val="24"/>
        </w:rPr>
        <w:t>etcd</w:t>
      </w:r>
      <w:proofErr w:type="spellEnd"/>
      <w:r>
        <w:rPr>
          <w:rFonts w:ascii="Times New Roman" w:hAnsi="Times New Roman" w:cs="Times New Roman"/>
          <w:sz w:val="24"/>
          <w:szCs w:val="24"/>
        </w:rPr>
        <w:t xml:space="preserve"> per visualizzare la configurazione del cluster.</w:t>
      </w:r>
    </w:p>
    <w:p w14:paraId="62A572C6" w14:textId="3D1699A7" w:rsidR="00992E8B" w:rsidRPr="00992E8B" w:rsidRDefault="00992E8B" w:rsidP="00E82BA5">
      <w:pPr>
        <w:pStyle w:val="Paragrafoelenco"/>
        <w:numPr>
          <w:ilvl w:val="0"/>
          <w:numId w:val="18"/>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Kube</w:t>
      </w:r>
      <w:proofErr w:type="spellEnd"/>
      <w:r>
        <w:rPr>
          <w:rFonts w:ascii="Times New Roman" w:hAnsi="Times New Roman" w:cs="Times New Roman"/>
          <w:b/>
          <w:sz w:val="24"/>
          <w:szCs w:val="24"/>
        </w:rPr>
        <w:t xml:space="preserve">-proxy: </w:t>
      </w:r>
      <w:r>
        <w:rPr>
          <w:rFonts w:ascii="Times New Roman" w:hAnsi="Times New Roman" w:cs="Times New Roman"/>
          <w:sz w:val="24"/>
          <w:szCs w:val="24"/>
        </w:rPr>
        <w:t>è installato su ogni nodo e permette il reindirizzamento del servizio sul nodo esatto, e garantisce che l’ambiente di rete sia accessibile a tutti i nodi e isolato dove serve.</w:t>
      </w:r>
    </w:p>
    <w:p w14:paraId="16DEF951" w14:textId="77777777" w:rsidR="001A0BE7" w:rsidRDefault="001A0BE7" w:rsidP="00992E8B">
      <w:pPr>
        <w:spacing w:line="360" w:lineRule="auto"/>
        <w:jc w:val="both"/>
        <w:rPr>
          <w:rFonts w:ascii="Times New Roman" w:hAnsi="Times New Roman" w:cs="Times New Roman"/>
          <w:sz w:val="24"/>
          <w:szCs w:val="24"/>
        </w:rPr>
      </w:pPr>
    </w:p>
    <w:p w14:paraId="0742AEB6" w14:textId="77777777" w:rsidR="002B386F" w:rsidRDefault="002B386F" w:rsidP="00992E8B">
      <w:pPr>
        <w:spacing w:line="360" w:lineRule="auto"/>
        <w:jc w:val="both"/>
        <w:rPr>
          <w:rFonts w:ascii="Times New Roman" w:hAnsi="Times New Roman" w:cs="Times New Roman"/>
          <w:sz w:val="24"/>
          <w:szCs w:val="24"/>
        </w:rPr>
      </w:pPr>
    </w:p>
    <w:p w14:paraId="27756BA2" w14:textId="6E5CD9A6" w:rsidR="002B386F" w:rsidRPr="004D69F1" w:rsidRDefault="002B386F" w:rsidP="004D69F1">
      <w:pPr>
        <w:keepNext/>
        <w:spacing w:line="360" w:lineRule="auto"/>
        <w:jc w:val="both"/>
      </w:pPr>
      <w:r>
        <w:rPr>
          <w:rFonts w:ascii="Times New Roman" w:hAnsi="Times New Roman" w:cs="Times New Roman"/>
          <w:noProof/>
          <w:sz w:val="24"/>
          <w:szCs w:val="24"/>
          <w:lang w:eastAsia="it-IT"/>
        </w:rPr>
        <w:lastRenderedPageBreak/>
        <w:drawing>
          <wp:inline distT="0" distB="0" distL="0" distR="0" wp14:anchorId="3BD48E45" wp14:editId="33AE0D1A">
            <wp:extent cx="5219700" cy="3481070"/>
            <wp:effectExtent l="0" t="0" r="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rt_02_Kubernetes-Architectur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9700" cy="3481070"/>
                    </a:xfrm>
                    <a:prstGeom prst="rect">
                      <a:avLst/>
                    </a:prstGeom>
                  </pic:spPr>
                </pic:pic>
              </a:graphicData>
            </a:graphic>
          </wp:inline>
        </w:drawing>
      </w:r>
      <w:r w:rsidR="004D69F1" w:rsidRPr="004D69F1">
        <w:rPr>
          <w:rFonts w:ascii="Times New Roman" w:hAnsi="Times New Roman" w:cs="Times New Roman"/>
          <w:sz w:val="24"/>
          <w:szCs w:val="24"/>
        </w:rPr>
        <w:t xml:space="preserve">Figura </w:t>
      </w:r>
      <w:r w:rsidR="004D69F1" w:rsidRPr="004D69F1">
        <w:rPr>
          <w:rFonts w:ascii="Times New Roman" w:hAnsi="Times New Roman" w:cs="Times New Roman"/>
          <w:sz w:val="24"/>
          <w:szCs w:val="24"/>
        </w:rPr>
        <w:fldChar w:fldCharType="begin"/>
      </w:r>
      <w:r w:rsidR="004D69F1" w:rsidRPr="004D69F1">
        <w:rPr>
          <w:rFonts w:ascii="Times New Roman" w:hAnsi="Times New Roman" w:cs="Times New Roman"/>
          <w:sz w:val="24"/>
          <w:szCs w:val="24"/>
        </w:rPr>
        <w:instrText xml:space="preserve"> SEQ Figura \* ARABIC </w:instrText>
      </w:r>
      <w:r w:rsidR="004D69F1" w:rsidRPr="004D69F1">
        <w:rPr>
          <w:rFonts w:ascii="Times New Roman" w:hAnsi="Times New Roman" w:cs="Times New Roman"/>
          <w:sz w:val="24"/>
          <w:szCs w:val="24"/>
        </w:rPr>
        <w:fldChar w:fldCharType="separate"/>
      </w:r>
      <w:r w:rsidR="004D69F1" w:rsidRPr="004D69F1">
        <w:rPr>
          <w:rFonts w:ascii="Times New Roman" w:hAnsi="Times New Roman" w:cs="Times New Roman"/>
          <w:noProof/>
          <w:sz w:val="24"/>
          <w:szCs w:val="24"/>
        </w:rPr>
        <w:t>24</w:t>
      </w:r>
      <w:r w:rsidR="004D69F1" w:rsidRPr="004D69F1">
        <w:rPr>
          <w:rFonts w:ascii="Times New Roman" w:hAnsi="Times New Roman" w:cs="Times New Roman"/>
          <w:sz w:val="24"/>
          <w:szCs w:val="24"/>
        </w:rPr>
        <w:fldChar w:fldCharType="end"/>
      </w:r>
      <w:r w:rsidR="004D69F1" w:rsidRPr="004D69F1">
        <w:rPr>
          <w:rFonts w:ascii="Times New Roman" w:hAnsi="Times New Roman" w:cs="Times New Roman"/>
          <w:sz w:val="24"/>
          <w:szCs w:val="24"/>
        </w:rPr>
        <w:t xml:space="preserve">: Architettura di </w:t>
      </w:r>
      <w:proofErr w:type="spellStart"/>
      <w:r w:rsidR="004D69F1" w:rsidRPr="004D69F1">
        <w:rPr>
          <w:rFonts w:ascii="Times New Roman" w:hAnsi="Times New Roman" w:cs="Times New Roman"/>
          <w:sz w:val="24"/>
          <w:szCs w:val="24"/>
        </w:rPr>
        <w:t>Kubernetes</w:t>
      </w:r>
      <w:proofErr w:type="spellEnd"/>
    </w:p>
    <w:p w14:paraId="27117F2D" w14:textId="6A2B4E32" w:rsidR="00992E8B" w:rsidRDefault="00992E8B" w:rsidP="00992E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 concludere con una trattazione introduttiva su </w:t>
      </w:r>
      <w:proofErr w:type="spellStart"/>
      <w:r>
        <w:rPr>
          <w:rFonts w:ascii="Times New Roman" w:hAnsi="Times New Roman" w:cs="Times New Roman"/>
          <w:sz w:val="24"/>
          <w:szCs w:val="24"/>
        </w:rPr>
        <w:t>Kubernetes</w:t>
      </w:r>
      <w:proofErr w:type="spellEnd"/>
      <w:r>
        <w:rPr>
          <w:rFonts w:ascii="Times New Roman" w:hAnsi="Times New Roman" w:cs="Times New Roman"/>
          <w:sz w:val="24"/>
          <w:szCs w:val="24"/>
        </w:rPr>
        <w:t xml:space="preserve"> </w:t>
      </w:r>
      <w:r w:rsidR="0068298C">
        <w:rPr>
          <w:rFonts w:ascii="Times New Roman" w:hAnsi="Times New Roman" w:cs="Times New Roman"/>
          <w:sz w:val="24"/>
          <w:szCs w:val="24"/>
        </w:rPr>
        <w:t>si descrivono, di seguito,</w:t>
      </w:r>
      <w:r>
        <w:rPr>
          <w:rFonts w:ascii="Times New Roman" w:hAnsi="Times New Roman" w:cs="Times New Roman"/>
          <w:sz w:val="24"/>
          <w:szCs w:val="24"/>
        </w:rPr>
        <w:t xml:space="preserve"> </w:t>
      </w:r>
      <w:r w:rsidR="001A0BE7">
        <w:rPr>
          <w:rFonts w:ascii="Times New Roman" w:hAnsi="Times New Roman" w:cs="Times New Roman"/>
          <w:sz w:val="24"/>
          <w:szCs w:val="24"/>
        </w:rPr>
        <w:t>altre istanze utilizzate all’interno della piattaforma:</w:t>
      </w:r>
    </w:p>
    <w:p w14:paraId="27C9958B" w14:textId="177DBBB0" w:rsidR="001A0BE7" w:rsidRPr="001A0BE7" w:rsidRDefault="001A0BE7" w:rsidP="001A0BE7">
      <w:pPr>
        <w:pStyle w:val="Paragrafoelenco"/>
        <w:numPr>
          <w:ilvl w:val="0"/>
          <w:numId w:val="16"/>
        </w:numPr>
        <w:spacing w:line="360" w:lineRule="auto"/>
        <w:jc w:val="both"/>
        <w:rPr>
          <w:rFonts w:ascii="Times New Roman" w:hAnsi="Times New Roman" w:cs="Times New Roman"/>
          <w:b/>
          <w:sz w:val="24"/>
          <w:szCs w:val="24"/>
        </w:rPr>
      </w:pPr>
      <w:proofErr w:type="spellStart"/>
      <w:r w:rsidRPr="001A0BE7">
        <w:rPr>
          <w:rFonts w:ascii="Times New Roman" w:hAnsi="Times New Roman" w:cs="Times New Roman"/>
          <w:b/>
          <w:sz w:val="24"/>
          <w:szCs w:val="24"/>
        </w:rPr>
        <w:t>Pods</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un </w:t>
      </w:r>
      <w:proofErr w:type="spellStart"/>
      <w:r>
        <w:rPr>
          <w:rFonts w:ascii="Times New Roman" w:hAnsi="Times New Roman" w:cs="Times New Roman"/>
          <w:sz w:val="24"/>
          <w:szCs w:val="24"/>
        </w:rPr>
        <w:t>pod</w:t>
      </w:r>
      <w:proofErr w:type="spellEnd"/>
      <w:r>
        <w:rPr>
          <w:rFonts w:ascii="Times New Roman" w:hAnsi="Times New Roman" w:cs="Times New Roman"/>
          <w:sz w:val="24"/>
          <w:szCs w:val="24"/>
        </w:rPr>
        <w:t xml:space="preserve"> è un insieme di container che vanno controllati come un'unica applicazione, </w:t>
      </w:r>
      <w:r w:rsidR="0087395A">
        <w:rPr>
          <w:rFonts w:ascii="Times New Roman" w:hAnsi="Times New Roman" w:cs="Times New Roman"/>
          <w:sz w:val="24"/>
          <w:szCs w:val="24"/>
        </w:rPr>
        <w:t>sono container che operano</w:t>
      </w:r>
      <w:r>
        <w:rPr>
          <w:rFonts w:ascii="Times New Roman" w:hAnsi="Times New Roman" w:cs="Times New Roman"/>
          <w:sz w:val="24"/>
          <w:szCs w:val="24"/>
        </w:rPr>
        <w:t xml:space="preserve"> a stretto contatto, condividono il ciclo di vita e devono essere sempre allocati su un unico nodo.</w:t>
      </w:r>
      <w:r w:rsidR="0087395A">
        <w:rPr>
          <w:rFonts w:ascii="Times New Roman" w:hAnsi="Times New Roman" w:cs="Times New Roman"/>
          <w:sz w:val="24"/>
          <w:szCs w:val="24"/>
        </w:rPr>
        <w:t xml:space="preserve"> </w:t>
      </w:r>
    </w:p>
    <w:p w14:paraId="25F10AD5" w14:textId="41E6B33F" w:rsidR="001A0BE7" w:rsidRPr="001A0BE7" w:rsidRDefault="001A0BE7" w:rsidP="001A0BE7">
      <w:pPr>
        <w:pStyle w:val="Paragrafoelenco"/>
        <w:numPr>
          <w:ilvl w:val="0"/>
          <w:numId w:val="1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Replication controller: </w:t>
      </w:r>
      <w:r>
        <w:rPr>
          <w:rFonts w:ascii="Times New Roman" w:hAnsi="Times New Roman" w:cs="Times New Roman"/>
          <w:sz w:val="24"/>
          <w:szCs w:val="24"/>
        </w:rPr>
        <w:t>è lo strumento che definisce un template per un determinato pod, andando ad analizzare le sue configurazioni, e permette di scalarlo orizzontalmente per effettuare una distribuzione controllata. Se un pod crolla il replication controller sarà pronto a sostituirlo con un pod identico per garantire il numero necessario alla dimensione del servizio. Permette anche di effettuare upgrade ad applicativi uno alla volta non incidendo sulla disponibilità del servizio in upgrading.</w:t>
      </w:r>
    </w:p>
    <w:p w14:paraId="726F2089" w14:textId="61217E81" w:rsidR="001A0BE7" w:rsidRPr="00C17BDD" w:rsidRDefault="001A0BE7" w:rsidP="001A0BE7">
      <w:pPr>
        <w:pStyle w:val="Paragrafoelenco"/>
        <w:numPr>
          <w:ilvl w:val="0"/>
          <w:numId w:val="1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Replication set:</w:t>
      </w:r>
      <w:r>
        <w:rPr>
          <w:rFonts w:ascii="Times New Roman" w:hAnsi="Times New Roman" w:cs="Times New Roman"/>
          <w:sz w:val="24"/>
          <w:szCs w:val="24"/>
        </w:rPr>
        <w:t xml:space="preserve"> svolge gli stessi compiti del replication controller, non permette però di effettuare upgrade. Andrà a sostituire il replication controller poiché garantisce prestazioni migliori</w:t>
      </w:r>
      <w:r w:rsidR="00C17BDD">
        <w:rPr>
          <w:rFonts w:ascii="Times New Roman" w:hAnsi="Times New Roman" w:cs="Times New Roman"/>
          <w:sz w:val="24"/>
          <w:szCs w:val="24"/>
        </w:rPr>
        <w:t>.</w:t>
      </w:r>
    </w:p>
    <w:p w14:paraId="5CFF14EC" w14:textId="1BAC2F27" w:rsidR="00C17BDD" w:rsidRPr="00840EA2" w:rsidRDefault="0087395A" w:rsidP="001A0BE7">
      <w:pPr>
        <w:pStyle w:val="Paragrafoelenco"/>
        <w:numPr>
          <w:ilvl w:val="0"/>
          <w:numId w:val="16"/>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Deployments: </w:t>
      </w:r>
      <w:r>
        <w:rPr>
          <w:rFonts w:ascii="Times New Roman" w:hAnsi="Times New Roman" w:cs="Times New Roman"/>
          <w:sz w:val="24"/>
          <w:szCs w:val="24"/>
        </w:rPr>
        <w:t>permette</w:t>
      </w:r>
      <w:r w:rsidR="00840EA2">
        <w:rPr>
          <w:rFonts w:ascii="Times New Roman" w:hAnsi="Times New Roman" w:cs="Times New Roman"/>
          <w:sz w:val="24"/>
          <w:szCs w:val="24"/>
        </w:rPr>
        <w:t xml:space="preserve"> di gestire più facilmente il ciclo di vita dei pod replicati. Permette di tenere traccia della storia di un pod così da permettere downgrading facilitati o risoluzione d’errore.</w:t>
      </w:r>
    </w:p>
    <w:p w14:paraId="0D59D576" w14:textId="36F43369" w:rsidR="00840EA2" w:rsidRPr="002B386F" w:rsidRDefault="00840EA2" w:rsidP="001A0BE7">
      <w:pPr>
        <w:pStyle w:val="Paragrafoelenco"/>
        <w:numPr>
          <w:ilvl w:val="0"/>
          <w:numId w:val="16"/>
        </w:numPr>
        <w:spacing w:line="360" w:lineRule="auto"/>
        <w:jc w:val="both"/>
        <w:rPr>
          <w:rFonts w:ascii="Times New Roman" w:hAnsi="Times New Roman" w:cs="Times New Roman"/>
          <w:b/>
          <w:sz w:val="24"/>
          <w:szCs w:val="24"/>
        </w:rPr>
      </w:pPr>
      <w:proofErr w:type="spellStart"/>
      <w:r w:rsidRPr="00840EA2">
        <w:rPr>
          <w:rFonts w:ascii="Times New Roman" w:hAnsi="Times New Roman" w:cs="Times New Roman"/>
          <w:b/>
          <w:sz w:val="24"/>
          <w:szCs w:val="24"/>
        </w:rPr>
        <w:t>Stateful</w:t>
      </w:r>
      <w:proofErr w:type="spellEnd"/>
      <w:r w:rsidRPr="00840EA2">
        <w:rPr>
          <w:rFonts w:ascii="Times New Roman" w:hAnsi="Times New Roman" w:cs="Times New Roman"/>
          <w:b/>
          <w:sz w:val="24"/>
          <w:szCs w:val="24"/>
        </w:rPr>
        <w:t xml:space="preserve"> set: </w:t>
      </w:r>
      <w:r w:rsidRPr="00840EA2">
        <w:rPr>
          <w:rFonts w:ascii="Times New Roman" w:hAnsi="Times New Roman" w:cs="Times New Roman"/>
          <w:sz w:val="24"/>
          <w:szCs w:val="24"/>
        </w:rPr>
        <w:t>crea un identificatore per</w:t>
      </w:r>
      <w:r>
        <w:rPr>
          <w:rFonts w:ascii="Times New Roman" w:hAnsi="Times New Roman" w:cs="Times New Roman"/>
          <w:sz w:val="24"/>
          <w:szCs w:val="24"/>
        </w:rPr>
        <w:t xml:space="preserve"> ogni pod, permettendo così di individuarlo nella rete anche se questo ha cambiato nodo.  È utile per applicativi che utilizzano database in quanto hanno bisogno di un accesso garantito sempre allo stesso set di dati.</w:t>
      </w:r>
    </w:p>
    <w:p w14:paraId="51651C4F" w14:textId="25C26C88" w:rsidR="002B386F" w:rsidRPr="002B386F" w:rsidRDefault="002B386F" w:rsidP="001A0BE7">
      <w:pPr>
        <w:pStyle w:val="Paragrafoelenco"/>
        <w:numPr>
          <w:ilvl w:val="0"/>
          <w:numId w:val="16"/>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Daemon</w:t>
      </w:r>
      <w:proofErr w:type="spellEnd"/>
      <w:r>
        <w:rPr>
          <w:rFonts w:ascii="Times New Roman" w:hAnsi="Times New Roman" w:cs="Times New Roman"/>
          <w:b/>
          <w:sz w:val="24"/>
          <w:szCs w:val="24"/>
        </w:rPr>
        <w:t xml:space="preserve"> set: </w:t>
      </w:r>
      <w:r>
        <w:rPr>
          <w:rFonts w:ascii="Times New Roman" w:hAnsi="Times New Roman" w:cs="Times New Roman"/>
          <w:sz w:val="24"/>
          <w:szCs w:val="24"/>
        </w:rPr>
        <w:t>permette di attivare uno specifico pod su tutti i nodi o su un sotto</w:t>
      </w:r>
      <w:r w:rsidR="0087395A">
        <w:rPr>
          <w:rFonts w:ascii="Times New Roman" w:hAnsi="Times New Roman" w:cs="Times New Roman"/>
          <w:sz w:val="24"/>
          <w:szCs w:val="24"/>
        </w:rPr>
        <w:t xml:space="preserve"> </w:t>
      </w:r>
      <w:r>
        <w:rPr>
          <w:rFonts w:ascii="Times New Roman" w:hAnsi="Times New Roman" w:cs="Times New Roman"/>
          <w:sz w:val="24"/>
          <w:szCs w:val="24"/>
        </w:rPr>
        <w:t>insi</w:t>
      </w:r>
      <w:r w:rsidR="0087395A">
        <w:rPr>
          <w:rFonts w:ascii="Times New Roman" w:hAnsi="Times New Roman" w:cs="Times New Roman"/>
          <w:sz w:val="24"/>
          <w:szCs w:val="24"/>
        </w:rPr>
        <w:t>e</w:t>
      </w:r>
      <w:r>
        <w:rPr>
          <w:rFonts w:ascii="Times New Roman" w:hAnsi="Times New Roman" w:cs="Times New Roman"/>
          <w:sz w:val="24"/>
          <w:szCs w:val="24"/>
        </w:rPr>
        <w:t xml:space="preserve">me degli stessi. È utile quando si vogliono distribuire </w:t>
      </w:r>
      <w:proofErr w:type="spellStart"/>
      <w:r>
        <w:rPr>
          <w:rFonts w:ascii="Times New Roman" w:hAnsi="Times New Roman" w:cs="Times New Roman"/>
          <w:sz w:val="24"/>
          <w:szCs w:val="24"/>
        </w:rPr>
        <w:t>pods</w:t>
      </w:r>
      <w:proofErr w:type="spellEnd"/>
      <w:r>
        <w:rPr>
          <w:rFonts w:ascii="Times New Roman" w:hAnsi="Times New Roman" w:cs="Times New Roman"/>
          <w:sz w:val="24"/>
          <w:szCs w:val="24"/>
        </w:rPr>
        <w:t xml:space="preserve"> che permettono di </w:t>
      </w:r>
      <w:r w:rsidR="0087395A">
        <w:rPr>
          <w:rFonts w:ascii="Times New Roman" w:hAnsi="Times New Roman" w:cs="Times New Roman"/>
          <w:sz w:val="24"/>
          <w:szCs w:val="24"/>
        </w:rPr>
        <w:t xml:space="preserve">mantenere le </w:t>
      </w:r>
      <w:r>
        <w:rPr>
          <w:rFonts w:ascii="Times New Roman" w:hAnsi="Times New Roman" w:cs="Times New Roman"/>
          <w:sz w:val="24"/>
          <w:szCs w:val="24"/>
        </w:rPr>
        <w:t xml:space="preserve">performance del nodo stesso. Per esempio, analisi delle metriche dei pod, servizi che aumentano le capacità del nodo, sono ottimi candidati per il </w:t>
      </w:r>
      <w:proofErr w:type="spellStart"/>
      <w:r>
        <w:rPr>
          <w:rFonts w:ascii="Times New Roman" w:hAnsi="Times New Roman" w:cs="Times New Roman"/>
          <w:sz w:val="24"/>
          <w:szCs w:val="24"/>
        </w:rPr>
        <w:t>Daemon</w:t>
      </w:r>
      <w:proofErr w:type="spellEnd"/>
      <w:r>
        <w:rPr>
          <w:rFonts w:ascii="Times New Roman" w:hAnsi="Times New Roman" w:cs="Times New Roman"/>
          <w:sz w:val="24"/>
          <w:szCs w:val="24"/>
        </w:rPr>
        <w:t xml:space="preserve"> set.</w:t>
      </w:r>
      <w:sdt>
        <w:sdtPr>
          <w:rPr>
            <w:rFonts w:ascii="Times New Roman" w:hAnsi="Times New Roman" w:cs="Times New Roman"/>
            <w:sz w:val="24"/>
            <w:szCs w:val="24"/>
          </w:rPr>
          <w:id w:val="1013954114"/>
          <w:citation/>
        </w:sdtPr>
        <w:sdtContent>
          <w:r w:rsidR="0087395A">
            <w:rPr>
              <w:rFonts w:ascii="Times New Roman" w:hAnsi="Times New Roman" w:cs="Times New Roman"/>
              <w:sz w:val="24"/>
              <w:szCs w:val="24"/>
            </w:rPr>
            <w:fldChar w:fldCharType="begin"/>
          </w:r>
          <w:r w:rsidR="0087395A">
            <w:rPr>
              <w:rFonts w:ascii="Times New Roman" w:hAnsi="Times New Roman" w:cs="Times New Roman"/>
              <w:sz w:val="24"/>
              <w:szCs w:val="24"/>
            </w:rPr>
            <w:instrText xml:space="preserve"> CITATION Jus18 \l 1040 </w:instrText>
          </w:r>
          <w:r w:rsidR="0087395A">
            <w:rPr>
              <w:rFonts w:ascii="Times New Roman" w:hAnsi="Times New Roman" w:cs="Times New Roman"/>
              <w:sz w:val="24"/>
              <w:szCs w:val="24"/>
            </w:rPr>
            <w:fldChar w:fldCharType="separate"/>
          </w:r>
          <w:r w:rsidR="00070E80">
            <w:rPr>
              <w:rFonts w:ascii="Times New Roman" w:hAnsi="Times New Roman" w:cs="Times New Roman"/>
              <w:noProof/>
              <w:sz w:val="24"/>
              <w:szCs w:val="24"/>
            </w:rPr>
            <w:t xml:space="preserve"> </w:t>
          </w:r>
          <w:r w:rsidR="00070E80" w:rsidRPr="00070E80">
            <w:rPr>
              <w:rFonts w:ascii="Times New Roman" w:hAnsi="Times New Roman" w:cs="Times New Roman"/>
              <w:noProof/>
              <w:sz w:val="24"/>
              <w:szCs w:val="24"/>
            </w:rPr>
            <w:t>(Ellingwood, 2018)</w:t>
          </w:r>
          <w:r w:rsidR="0087395A">
            <w:rPr>
              <w:rFonts w:ascii="Times New Roman" w:hAnsi="Times New Roman" w:cs="Times New Roman"/>
              <w:sz w:val="24"/>
              <w:szCs w:val="24"/>
            </w:rPr>
            <w:fldChar w:fldCharType="end"/>
          </w:r>
        </w:sdtContent>
      </w:sdt>
    </w:p>
    <w:p w14:paraId="6B0E5EE9" w14:textId="77777777" w:rsidR="002B386F" w:rsidRPr="002B386F" w:rsidRDefault="002B386F" w:rsidP="002B386F">
      <w:pPr>
        <w:spacing w:line="360" w:lineRule="auto"/>
        <w:jc w:val="both"/>
        <w:rPr>
          <w:rFonts w:ascii="Times New Roman" w:hAnsi="Times New Roman" w:cs="Times New Roman"/>
          <w:b/>
          <w:sz w:val="24"/>
          <w:szCs w:val="24"/>
        </w:rPr>
      </w:pPr>
    </w:p>
    <w:p w14:paraId="50278C60" w14:textId="5540DAF1" w:rsidR="001A0BE7" w:rsidRDefault="002B386F" w:rsidP="002B386F">
      <w:pPr>
        <w:pStyle w:val="Titolo3"/>
        <w:rPr>
          <w:rFonts w:ascii="Times New Roman" w:hAnsi="Times New Roman" w:cs="Times New Roman"/>
          <w:color w:val="000000" w:themeColor="text1"/>
        </w:rPr>
      </w:pPr>
      <w:bookmarkStart w:id="20" w:name="_Toc5982619"/>
      <w:r w:rsidRPr="002B386F">
        <w:rPr>
          <w:rFonts w:ascii="Times New Roman" w:hAnsi="Times New Roman" w:cs="Times New Roman"/>
          <w:color w:val="000000" w:themeColor="text1"/>
        </w:rPr>
        <w:t>3.1.3 Possibili Sviluppi futuri dell’elaborato</w:t>
      </w:r>
      <w:bookmarkEnd w:id="20"/>
    </w:p>
    <w:p w14:paraId="341C2F03" w14:textId="15A11538" w:rsidR="002B386F" w:rsidRPr="00A47AA3" w:rsidRDefault="002B386F" w:rsidP="00A47AA3">
      <w:pPr>
        <w:spacing w:line="360" w:lineRule="auto"/>
        <w:jc w:val="both"/>
        <w:rPr>
          <w:rFonts w:ascii="Times New Roman" w:hAnsi="Times New Roman" w:cs="Times New Roman"/>
          <w:sz w:val="24"/>
        </w:rPr>
      </w:pPr>
      <w:r>
        <w:br/>
      </w:r>
      <w:r w:rsidRPr="00A47AA3">
        <w:rPr>
          <w:rFonts w:ascii="Times New Roman" w:hAnsi="Times New Roman" w:cs="Times New Roman"/>
          <w:sz w:val="24"/>
        </w:rPr>
        <w:t xml:space="preserve">Nel paragrafo precedente si è visto come la piattaforma </w:t>
      </w:r>
      <w:proofErr w:type="spellStart"/>
      <w:r w:rsidRPr="00A47AA3">
        <w:rPr>
          <w:rFonts w:ascii="Times New Roman" w:hAnsi="Times New Roman" w:cs="Times New Roman"/>
          <w:sz w:val="24"/>
        </w:rPr>
        <w:t>Kubernetes</w:t>
      </w:r>
      <w:proofErr w:type="spellEnd"/>
      <w:r w:rsidRPr="00A47AA3">
        <w:rPr>
          <w:rFonts w:ascii="Times New Roman" w:hAnsi="Times New Roman" w:cs="Times New Roman"/>
          <w:sz w:val="24"/>
        </w:rPr>
        <w:t xml:space="preserve">, sia stata sviluppata proprio per la gestione di cluster di applicativi. </w:t>
      </w:r>
      <w:r w:rsidR="00D24637" w:rsidRPr="00A47AA3">
        <w:rPr>
          <w:rFonts w:ascii="Times New Roman" w:hAnsi="Times New Roman" w:cs="Times New Roman"/>
          <w:sz w:val="24"/>
        </w:rPr>
        <w:t xml:space="preserve">Uno strumento potentissimo per la distribuzione di servizi su scala mondiale. </w:t>
      </w:r>
    </w:p>
    <w:p w14:paraId="5FB7CBED" w14:textId="6EAA321F" w:rsidR="00D24637" w:rsidRDefault="00D24637" w:rsidP="00A47AA3">
      <w:pPr>
        <w:spacing w:line="360" w:lineRule="auto"/>
        <w:jc w:val="both"/>
        <w:rPr>
          <w:rFonts w:ascii="Times New Roman" w:hAnsi="Times New Roman" w:cs="Times New Roman"/>
          <w:sz w:val="24"/>
        </w:rPr>
      </w:pPr>
      <w:r w:rsidRPr="00A47AA3">
        <w:rPr>
          <w:rFonts w:ascii="Times New Roman" w:hAnsi="Times New Roman" w:cs="Times New Roman"/>
          <w:sz w:val="24"/>
        </w:rPr>
        <w:t xml:space="preserve">In uno sviluppo futuro dell’elaborato si potrebbero analizzare </w:t>
      </w:r>
      <w:r w:rsidR="00327637">
        <w:rPr>
          <w:rFonts w:ascii="Times New Roman" w:hAnsi="Times New Roman" w:cs="Times New Roman"/>
          <w:sz w:val="24"/>
        </w:rPr>
        <w:t>g</w:t>
      </w:r>
      <w:r w:rsidRPr="00A47AA3">
        <w:rPr>
          <w:rFonts w:ascii="Times New Roman" w:hAnsi="Times New Roman" w:cs="Times New Roman"/>
          <w:sz w:val="24"/>
        </w:rPr>
        <w:t xml:space="preserve">li algoritmi di scheduling utilizzati dal </w:t>
      </w:r>
      <w:proofErr w:type="spellStart"/>
      <w:r w:rsidRPr="00A47AA3">
        <w:rPr>
          <w:rFonts w:ascii="Times New Roman" w:hAnsi="Times New Roman" w:cs="Times New Roman"/>
          <w:sz w:val="24"/>
        </w:rPr>
        <w:t>Kube</w:t>
      </w:r>
      <w:proofErr w:type="spellEnd"/>
      <w:r w:rsidRPr="00A47AA3">
        <w:rPr>
          <w:rFonts w:ascii="Times New Roman" w:hAnsi="Times New Roman" w:cs="Times New Roman"/>
          <w:sz w:val="24"/>
        </w:rPr>
        <w:t xml:space="preserve"> </w:t>
      </w:r>
      <w:proofErr w:type="spellStart"/>
      <w:r w:rsidRPr="00A47AA3">
        <w:rPr>
          <w:rFonts w:ascii="Times New Roman" w:hAnsi="Times New Roman" w:cs="Times New Roman"/>
          <w:sz w:val="24"/>
        </w:rPr>
        <w:t>Schedule</w:t>
      </w:r>
      <w:r w:rsidR="00327637">
        <w:rPr>
          <w:rFonts w:ascii="Times New Roman" w:hAnsi="Times New Roman" w:cs="Times New Roman"/>
          <w:sz w:val="24"/>
        </w:rPr>
        <w:t>r</w:t>
      </w:r>
      <w:proofErr w:type="spellEnd"/>
      <w:r w:rsidR="00327637">
        <w:rPr>
          <w:rFonts w:ascii="Times New Roman" w:hAnsi="Times New Roman" w:cs="Times New Roman"/>
          <w:sz w:val="24"/>
        </w:rPr>
        <w:t xml:space="preserve"> per eseguire </w:t>
      </w:r>
      <w:proofErr w:type="spellStart"/>
      <w:r w:rsidR="00327637">
        <w:rPr>
          <w:rFonts w:ascii="Times New Roman" w:hAnsi="Times New Roman" w:cs="Times New Roman"/>
          <w:sz w:val="24"/>
        </w:rPr>
        <w:t>load</w:t>
      </w:r>
      <w:proofErr w:type="spellEnd"/>
      <w:r w:rsidR="00327637">
        <w:rPr>
          <w:rFonts w:ascii="Times New Roman" w:hAnsi="Times New Roman" w:cs="Times New Roman"/>
          <w:sz w:val="24"/>
        </w:rPr>
        <w:t xml:space="preserve"> balancing, e trovare soluzioni migliorative.</w:t>
      </w:r>
    </w:p>
    <w:p w14:paraId="1251B77D" w14:textId="560293A7" w:rsidR="00327637" w:rsidRDefault="00327637" w:rsidP="00A47AA3">
      <w:pPr>
        <w:spacing w:line="360" w:lineRule="auto"/>
        <w:jc w:val="both"/>
        <w:rPr>
          <w:rFonts w:ascii="Times New Roman" w:hAnsi="Times New Roman" w:cs="Times New Roman"/>
          <w:sz w:val="24"/>
        </w:rPr>
      </w:pPr>
      <w:r>
        <w:rPr>
          <w:rFonts w:ascii="Times New Roman" w:hAnsi="Times New Roman" w:cs="Times New Roman"/>
          <w:sz w:val="24"/>
        </w:rPr>
        <w:t>Con questo elaborato si è cercato di dare una panoramica sulle moderne tecnologie di virtualizzazione andando a descrivere i nuovi modelli di gestione dei servizi. I container sono di vastissimo uso ormai in tutte le aree, si potrebbe pensare anche di sviluppare una soluzione per un particolare caso aziendale.</w:t>
      </w:r>
    </w:p>
    <w:p w14:paraId="3BE73FF1" w14:textId="318CC4F6" w:rsidR="00EB20A1" w:rsidRDefault="00EB20A1" w:rsidP="00A47AA3">
      <w:pPr>
        <w:spacing w:line="360" w:lineRule="auto"/>
        <w:jc w:val="both"/>
        <w:rPr>
          <w:rFonts w:ascii="Times New Roman" w:hAnsi="Times New Roman" w:cs="Times New Roman"/>
          <w:sz w:val="24"/>
        </w:rPr>
      </w:pPr>
    </w:p>
    <w:p w14:paraId="006CE4FE" w14:textId="6C998CA8" w:rsidR="00EB20A1" w:rsidRDefault="00EB20A1" w:rsidP="00A47AA3">
      <w:pPr>
        <w:spacing w:line="360" w:lineRule="auto"/>
        <w:jc w:val="both"/>
        <w:rPr>
          <w:rFonts w:ascii="Times New Roman" w:hAnsi="Times New Roman" w:cs="Times New Roman"/>
          <w:sz w:val="24"/>
        </w:rPr>
      </w:pPr>
    </w:p>
    <w:p w14:paraId="59B60590" w14:textId="37004658" w:rsidR="00EB20A1" w:rsidRDefault="00EB20A1" w:rsidP="00A47AA3">
      <w:pPr>
        <w:spacing w:line="360" w:lineRule="auto"/>
        <w:jc w:val="both"/>
        <w:rPr>
          <w:rFonts w:ascii="Times New Roman" w:hAnsi="Times New Roman" w:cs="Times New Roman"/>
          <w:sz w:val="24"/>
        </w:rPr>
      </w:pPr>
    </w:p>
    <w:p w14:paraId="2097806D" w14:textId="6F26A2FF" w:rsidR="00EB20A1" w:rsidRDefault="00EB20A1" w:rsidP="00A47AA3">
      <w:pPr>
        <w:spacing w:line="360" w:lineRule="auto"/>
        <w:jc w:val="both"/>
        <w:rPr>
          <w:rFonts w:ascii="Times New Roman" w:hAnsi="Times New Roman" w:cs="Times New Roman"/>
          <w:sz w:val="24"/>
        </w:rPr>
      </w:pPr>
    </w:p>
    <w:p w14:paraId="384802D4" w14:textId="4996EDDA" w:rsidR="00EB20A1" w:rsidRDefault="00EB20A1" w:rsidP="00A47AA3">
      <w:pPr>
        <w:spacing w:line="360" w:lineRule="auto"/>
        <w:jc w:val="both"/>
        <w:rPr>
          <w:rFonts w:ascii="Times New Roman" w:hAnsi="Times New Roman" w:cs="Times New Roman"/>
          <w:sz w:val="24"/>
        </w:rPr>
      </w:pPr>
    </w:p>
    <w:p w14:paraId="3E2F92F2" w14:textId="42252415" w:rsidR="00EB20A1" w:rsidRDefault="00EB20A1" w:rsidP="00A47AA3">
      <w:pPr>
        <w:spacing w:line="360" w:lineRule="auto"/>
        <w:jc w:val="both"/>
        <w:rPr>
          <w:rFonts w:ascii="Times New Roman" w:hAnsi="Times New Roman" w:cs="Times New Roman"/>
          <w:sz w:val="24"/>
        </w:rPr>
      </w:pPr>
    </w:p>
    <w:p w14:paraId="25E60F20" w14:textId="05DEFBC5" w:rsidR="00EB20A1" w:rsidRDefault="00EB20A1" w:rsidP="00A47AA3">
      <w:pPr>
        <w:spacing w:line="360" w:lineRule="auto"/>
        <w:jc w:val="both"/>
        <w:rPr>
          <w:rFonts w:ascii="Times New Roman" w:hAnsi="Times New Roman" w:cs="Times New Roman"/>
          <w:sz w:val="24"/>
        </w:rPr>
      </w:pPr>
    </w:p>
    <w:p w14:paraId="566D706F" w14:textId="3F7F312F" w:rsidR="00EB20A1" w:rsidRDefault="00EB20A1" w:rsidP="00A47AA3">
      <w:pPr>
        <w:spacing w:line="360" w:lineRule="auto"/>
        <w:jc w:val="both"/>
        <w:rPr>
          <w:rFonts w:ascii="Times New Roman" w:hAnsi="Times New Roman" w:cs="Times New Roman"/>
          <w:sz w:val="24"/>
        </w:rPr>
      </w:pPr>
    </w:p>
    <w:p w14:paraId="0D8EB045" w14:textId="360CF287" w:rsidR="00EB20A1" w:rsidRDefault="00EB20A1" w:rsidP="00A47AA3">
      <w:pPr>
        <w:spacing w:line="360" w:lineRule="auto"/>
        <w:jc w:val="both"/>
        <w:rPr>
          <w:rFonts w:ascii="Times New Roman" w:hAnsi="Times New Roman" w:cs="Times New Roman"/>
          <w:sz w:val="24"/>
        </w:rPr>
      </w:pPr>
    </w:p>
    <w:p w14:paraId="29C0E602" w14:textId="6844A0B5" w:rsidR="00EB20A1" w:rsidRDefault="00EB20A1" w:rsidP="00A47AA3">
      <w:pPr>
        <w:spacing w:line="360" w:lineRule="auto"/>
        <w:jc w:val="both"/>
        <w:rPr>
          <w:rFonts w:ascii="Times New Roman" w:hAnsi="Times New Roman" w:cs="Times New Roman"/>
          <w:sz w:val="24"/>
        </w:rPr>
      </w:pPr>
    </w:p>
    <w:p w14:paraId="2BD6329F" w14:textId="5360C2B2" w:rsidR="00EB20A1" w:rsidRDefault="00EB20A1" w:rsidP="00A47AA3">
      <w:pPr>
        <w:spacing w:line="360" w:lineRule="auto"/>
        <w:jc w:val="both"/>
        <w:rPr>
          <w:rFonts w:ascii="Times New Roman" w:hAnsi="Times New Roman" w:cs="Times New Roman"/>
          <w:sz w:val="24"/>
        </w:rPr>
      </w:pPr>
    </w:p>
    <w:p w14:paraId="421A04B3" w14:textId="7B331F4A" w:rsidR="00EB20A1" w:rsidRDefault="00EB20A1" w:rsidP="00A47AA3">
      <w:pPr>
        <w:spacing w:line="360" w:lineRule="auto"/>
        <w:jc w:val="both"/>
        <w:rPr>
          <w:rFonts w:ascii="Times New Roman" w:hAnsi="Times New Roman" w:cs="Times New Roman"/>
          <w:sz w:val="24"/>
        </w:rPr>
      </w:pPr>
    </w:p>
    <w:p w14:paraId="73445909" w14:textId="2018918D" w:rsidR="00EB20A1" w:rsidRDefault="00EB20A1" w:rsidP="00A47AA3">
      <w:pPr>
        <w:spacing w:line="360" w:lineRule="auto"/>
        <w:jc w:val="both"/>
        <w:rPr>
          <w:rFonts w:ascii="Times New Roman" w:hAnsi="Times New Roman" w:cs="Times New Roman"/>
          <w:sz w:val="24"/>
        </w:rPr>
      </w:pPr>
    </w:p>
    <w:p w14:paraId="69949B9F" w14:textId="052314F5" w:rsidR="00EB20A1" w:rsidRDefault="00EB20A1" w:rsidP="00A47AA3">
      <w:pPr>
        <w:spacing w:line="360" w:lineRule="auto"/>
        <w:jc w:val="both"/>
        <w:rPr>
          <w:rFonts w:ascii="Times New Roman" w:hAnsi="Times New Roman" w:cs="Times New Roman"/>
          <w:sz w:val="24"/>
        </w:rPr>
      </w:pPr>
    </w:p>
    <w:p w14:paraId="2DE7A796" w14:textId="2B150241" w:rsidR="00EB20A1" w:rsidRDefault="00EB20A1" w:rsidP="00A47AA3">
      <w:pPr>
        <w:spacing w:line="360" w:lineRule="auto"/>
        <w:jc w:val="both"/>
        <w:rPr>
          <w:rFonts w:ascii="Times New Roman" w:hAnsi="Times New Roman" w:cs="Times New Roman"/>
          <w:sz w:val="24"/>
        </w:rPr>
      </w:pPr>
    </w:p>
    <w:p w14:paraId="60044C81" w14:textId="1FF7E95A" w:rsidR="00EB20A1" w:rsidRDefault="00EB20A1" w:rsidP="00A47AA3">
      <w:pPr>
        <w:spacing w:line="360" w:lineRule="auto"/>
        <w:jc w:val="both"/>
        <w:rPr>
          <w:rFonts w:ascii="Times New Roman" w:hAnsi="Times New Roman" w:cs="Times New Roman"/>
          <w:sz w:val="24"/>
        </w:rPr>
      </w:pPr>
    </w:p>
    <w:p w14:paraId="04BFD82C" w14:textId="4ED4C57C" w:rsidR="00EB20A1" w:rsidRDefault="00EB20A1" w:rsidP="00A47AA3">
      <w:pPr>
        <w:spacing w:line="360" w:lineRule="auto"/>
        <w:jc w:val="both"/>
        <w:rPr>
          <w:rFonts w:ascii="Times New Roman" w:hAnsi="Times New Roman" w:cs="Times New Roman"/>
          <w:sz w:val="24"/>
        </w:rPr>
      </w:pPr>
    </w:p>
    <w:p w14:paraId="53A8F40C" w14:textId="13A74D93" w:rsidR="00EB20A1" w:rsidRDefault="00EB20A1" w:rsidP="00A47AA3">
      <w:pPr>
        <w:spacing w:line="360" w:lineRule="auto"/>
        <w:jc w:val="both"/>
        <w:rPr>
          <w:rFonts w:ascii="Times New Roman" w:hAnsi="Times New Roman" w:cs="Times New Roman"/>
          <w:sz w:val="24"/>
        </w:rPr>
      </w:pPr>
    </w:p>
    <w:p w14:paraId="1457B262" w14:textId="03631300" w:rsidR="00EB20A1" w:rsidRDefault="00EB20A1" w:rsidP="00A47AA3">
      <w:pPr>
        <w:spacing w:line="360" w:lineRule="auto"/>
        <w:jc w:val="both"/>
        <w:rPr>
          <w:rFonts w:ascii="Times New Roman" w:hAnsi="Times New Roman" w:cs="Times New Roman"/>
          <w:sz w:val="24"/>
        </w:rPr>
      </w:pPr>
    </w:p>
    <w:p w14:paraId="0ADC9FB9" w14:textId="4CE842F0" w:rsidR="00EB20A1" w:rsidRDefault="00EB20A1" w:rsidP="00A47AA3">
      <w:pPr>
        <w:spacing w:line="360" w:lineRule="auto"/>
        <w:jc w:val="both"/>
        <w:rPr>
          <w:rFonts w:ascii="Times New Roman" w:hAnsi="Times New Roman" w:cs="Times New Roman"/>
          <w:sz w:val="24"/>
        </w:rPr>
      </w:pPr>
    </w:p>
    <w:p w14:paraId="055CDD03" w14:textId="56977E2D" w:rsidR="00EB20A1" w:rsidRDefault="00EB20A1" w:rsidP="00A47AA3">
      <w:pPr>
        <w:spacing w:line="360" w:lineRule="auto"/>
        <w:jc w:val="both"/>
        <w:rPr>
          <w:rFonts w:ascii="Times New Roman" w:hAnsi="Times New Roman" w:cs="Times New Roman"/>
          <w:sz w:val="24"/>
        </w:rPr>
      </w:pPr>
    </w:p>
    <w:p w14:paraId="0CD06622" w14:textId="31EADB67" w:rsidR="00EB20A1" w:rsidRDefault="00EB20A1" w:rsidP="00A47AA3">
      <w:pPr>
        <w:spacing w:line="360" w:lineRule="auto"/>
        <w:jc w:val="both"/>
        <w:rPr>
          <w:rFonts w:ascii="Times New Roman" w:hAnsi="Times New Roman" w:cs="Times New Roman"/>
          <w:sz w:val="24"/>
        </w:rPr>
      </w:pPr>
    </w:p>
    <w:p w14:paraId="19EFC8F9" w14:textId="1EFDC809" w:rsidR="00EB20A1" w:rsidRDefault="00EB20A1" w:rsidP="00A47AA3">
      <w:pPr>
        <w:spacing w:line="360" w:lineRule="auto"/>
        <w:jc w:val="both"/>
        <w:rPr>
          <w:rFonts w:ascii="Times New Roman" w:hAnsi="Times New Roman" w:cs="Times New Roman"/>
          <w:sz w:val="24"/>
        </w:rPr>
      </w:pPr>
    </w:p>
    <w:p w14:paraId="08EFB101" w14:textId="6E661B86" w:rsidR="00EB20A1" w:rsidRDefault="00EB20A1" w:rsidP="00A47AA3">
      <w:pPr>
        <w:spacing w:line="360" w:lineRule="auto"/>
        <w:jc w:val="both"/>
        <w:rPr>
          <w:rFonts w:ascii="Times New Roman" w:hAnsi="Times New Roman" w:cs="Times New Roman"/>
          <w:sz w:val="24"/>
        </w:rPr>
      </w:pPr>
    </w:p>
    <w:p w14:paraId="5E3ACB4E" w14:textId="10965145" w:rsidR="00EB20A1" w:rsidRDefault="00EB20A1" w:rsidP="00A47AA3">
      <w:pPr>
        <w:spacing w:line="360" w:lineRule="auto"/>
        <w:jc w:val="both"/>
        <w:rPr>
          <w:rFonts w:ascii="Times New Roman" w:hAnsi="Times New Roman" w:cs="Times New Roman"/>
          <w:sz w:val="24"/>
        </w:rPr>
      </w:pPr>
    </w:p>
    <w:p w14:paraId="2A70CB26" w14:textId="442E3EE1" w:rsidR="00EB20A1" w:rsidRDefault="00EB20A1" w:rsidP="00A47AA3">
      <w:pPr>
        <w:spacing w:line="360" w:lineRule="auto"/>
        <w:jc w:val="both"/>
        <w:rPr>
          <w:rFonts w:ascii="Times New Roman" w:hAnsi="Times New Roman" w:cs="Times New Roman"/>
          <w:sz w:val="24"/>
        </w:rPr>
      </w:pPr>
    </w:p>
    <w:p w14:paraId="3D2F21EB" w14:textId="54350897" w:rsidR="00EB20A1" w:rsidRDefault="00EB20A1" w:rsidP="00A47AA3">
      <w:pPr>
        <w:spacing w:line="360" w:lineRule="auto"/>
        <w:jc w:val="both"/>
        <w:rPr>
          <w:rFonts w:ascii="Times New Roman" w:hAnsi="Times New Roman" w:cs="Times New Roman"/>
          <w:sz w:val="24"/>
        </w:rPr>
      </w:pPr>
    </w:p>
    <w:bookmarkStart w:id="21" w:name="_Toc5982620" w:displacedByCustomXml="next"/>
    <w:sdt>
      <w:sdtPr>
        <w:rPr>
          <w:rFonts w:asciiTheme="minorHAnsi" w:eastAsiaTheme="minorEastAsia" w:hAnsiTheme="minorHAnsi" w:cstheme="minorBidi"/>
          <w:color w:val="auto"/>
          <w:sz w:val="22"/>
          <w:szCs w:val="22"/>
        </w:rPr>
        <w:id w:val="1669516040"/>
        <w:docPartObj>
          <w:docPartGallery w:val="Bibliographies"/>
          <w:docPartUnique/>
        </w:docPartObj>
      </w:sdtPr>
      <w:sdtContent>
        <w:p w14:paraId="2961C82E" w14:textId="5BBA8742" w:rsidR="00EB20A1" w:rsidRDefault="00EB20A1">
          <w:pPr>
            <w:pStyle w:val="Titolo1"/>
            <w:rPr>
              <w:rFonts w:ascii="Times New Roman" w:hAnsi="Times New Roman" w:cs="Times New Roman"/>
              <w:color w:val="auto"/>
              <w:lang w:val="en-US"/>
            </w:rPr>
          </w:pPr>
          <w:proofErr w:type="spellStart"/>
          <w:r w:rsidRPr="004670B4">
            <w:rPr>
              <w:rFonts w:ascii="Times New Roman" w:hAnsi="Times New Roman" w:cs="Times New Roman"/>
              <w:color w:val="auto"/>
              <w:lang w:val="en-US"/>
            </w:rPr>
            <w:t>Bibliografia</w:t>
          </w:r>
          <w:bookmarkEnd w:id="21"/>
          <w:proofErr w:type="spellEnd"/>
        </w:p>
        <w:p w14:paraId="1DE3DC86" w14:textId="77777777" w:rsidR="004670B4" w:rsidRPr="004670B4" w:rsidRDefault="004670B4" w:rsidP="004670B4">
          <w:pPr>
            <w:rPr>
              <w:lang w:val="en-US"/>
            </w:rPr>
          </w:pPr>
        </w:p>
        <w:sdt>
          <w:sdtPr>
            <w:id w:val="111145805"/>
            <w:bibliography/>
          </w:sdtPr>
          <w:sdtContent>
            <w:p w14:paraId="4D0CA7FE" w14:textId="77777777" w:rsidR="00070E80" w:rsidRPr="004670B4" w:rsidRDefault="00EB20A1" w:rsidP="004670B4">
              <w:pPr>
                <w:pStyle w:val="Bibliografia"/>
                <w:spacing w:line="360" w:lineRule="auto"/>
                <w:ind w:left="720" w:hanging="720"/>
                <w:jc w:val="both"/>
                <w:rPr>
                  <w:rFonts w:ascii="Times New Roman" w:hAnsi="Times New Roman" w:cs="Times New Roman"/>
                  <w:noProof/>
                  <w:sz w:val="28"/>
                  <w:szCs w:val="24"/>
                  <w:lang w:val="en-US"/>
                </w:rPr>
              </w:pPr>
              <w:r w:rsidRPr="004670B4">
                <w:rPr>
                  <w:rFonts w:ascii="Times New Roman" w:hAnsi="Times New Roman" w:cs="Times New Roman"/>
                  <w:sz w:val="24"/>
                </w:rPr>
                <w:fldChar w:fldCharType="begin"/>
              </w:r>
              <w:r w:rsidRPr="004670B4">
                <w:rPr>
                  <w:rFonts w:ascii="Times New Roman" w:hAnsi="Times New Roman" w:cs="Times New Roman"/>
                  <w:sz w:val="24"/>
                  <w:lang w:val="en-GB"/>
                </w:rPr>
                <w:instrText>BIBLIOGRAPHY</w:instrText>
              </w:r>
              <w:r w:rsidRPr="004670B4">
                <w:rPr>
                  <w:rFonts w:ascii="Times New Roman" w:hAnsi="Times New Roman" w:cs="Times New Roman"/>
                  <w:sz w:val="24"/>
                </w:rPr>
                <w:fldChar w:fldCharType="separate"/>
              </w:r>
              <w:r w:rsidR="00070E80" w:rsidRPr="004670B4">
                <w:rPr>
                  <w:rFonts w:ascii="Times New Roman" w:hAnsi="Times New Roman" w:cs="Times New Roman"/>
                  <w:noProof/>
                  <w:sz w:val="24"/>
                  <w:lang w:val="en-US"/>
                </w:rPr>
                <w:t xml:space="preserve">Conroy, S. (2018, Gennaio 25). </w:t>
              </w:r>
              <w:r w:rsidR="00070E80" w:rsidRPr="004670B4">
                <w:rPr>
                  <w:rFonts w:ascii="Times New Roman" w:hAnsi="Times New Roman" w:cs="Times New Roman"/>
                  <w:i/>
                  <w:iCs/>
                  <w:noProof/>
                  <w:sz w:val="24"/>
                  <w:lang w:val="en-US"/>
                </w:rPr>
                <w:t>History of Virtualization</w:t>
              </w:r>
              <w:r w:rsidR="00070E80" w:rsidRPr="004670B4">
                <w:rPr>
                  <w:rFonts w:ascii="Times New Roman" w:hAnsi="Times New Roman" w:cs="Times New Roman"/>
                  <w:noProof/>
                  <w:sz w:val="24"/>
                  <w:lang w:val="en-US"/>
                </w:rPr>
                <w:t>. Retrieved from i don't know read the manual: https://www.idkrtm.com/history-of-virtualization/</w:t>
              </w:r>
            </w:p>
            <w:p w14:paraId="799595B5" w14:textId="77777777" w:rsidR="00070E80" w:rsidRPr="004670B4" w:rsidRDefault="00070E80" w:rsidP="004670B4">
              <w:pPr>
                <w:pStyle w:val="Bibliografia"/>
                <w:spacing w:line="360" w:lineRule="auto"/>
                <w:ind w:left="720" w:hanging="720"/>
                <w:jc w:val="both"/>
                <w:rPr>
                  <w:rFonts w:ascii="Times New Roman" w:hAnsi="Times New Roman" w:cs="Times New Roman"/>
                  <w:noProof/>
                  <w:sz w:val="24"/>
                  <w:lang w:val="en-US"/>
                </w:rPr>
              </w:pPr>
              <w:r w:rsidRPr="004670B4">
                <w:rPr>
                  <w:rFonts w:ascii="Times New Roman" w:hAnsi="Times New Roman" w:cs="Times New Roman"/>
                  <w:noProof/>
                  <w:sz w:val="24"/>
                  <w:lang w:val="en-US"/>
                </w:rPr>
                <w:t xml:space="preserve">Ellingwood, J. (2018, Maggio 2). </w:t>
              </w:r>
              <w:r w:rsidRPr="004670B4">
                <w:rPr>
                  <w:rFonts w:ascii="Times New Roman" w:hAnsi="Times New Roman" w:cs="Times New Roman"/>
                  <w:i/>
                  <w:iCs/>
                  <w:noProof/>
                  <w:sz w:val="24"/>
                  <w:lang w:val="en-US"/>
                </w:rPr>
                <w:t>An introduction to kubernetes</w:t>
              </w:r>
              <w:r w:rsidRPr="004670B4">
                <w:rPr>
                  <w:rFonts w:ascii="Times New Roman" w:hAnsi="Times New Roman" w:cs="Times New Roman"/>
                  <w:noProof/>
                  <w:sz w:val="24"/>
                  <w:lang w:val="en-US"/>
                </w:rPr>
                <w:t>. Retrieved from Digital Ocean: https://www.digitalocean.com/community/tutorials/an-introduction-to-kubernetes</w:t>
              </w:r>
            </w:p>
            <w:p w14:paraId="7A9D4A2B" w14:textId="77777777" w:rsidR="00070E80" w:rsidRPr="004670B4" w:rsidRDefault="00070E80" w:rsidP="004670B4">
              <w:pPr>
                <w:pStyle w:val="Bibliografia"/>
                <w:spacing w:line="360" w:lineRule="auto"/>
                <w:ind w:left="720" w:hanging="720"/>
                <w:jc w:val="both"/>
                <w:rPr>
                  <w:rFonts w:ascii="Times New Roman" w:hAnsi="Times New Roman" w:cs="Times New Roman"/>
                  <w:noProof/>
                  <w:sz w:val="24"/>
                  <w:lang w:val="en-US"/>
                </w:rPr>
              </w:pPr>
              <w:r w:rsidRPr="004670B4">
                <w:rPr>
                  <w:rFonts w:ascii="Times New Roman" w:hAnsi="Times New Roman" w:cs="Times New Roman"/>
                  <w:noProof/>
                  <w:sz w:val="24"/>
                  <w:lang w:val="en-US"/>
                </w:rPr>
                <w:t xml:space="preserve">Marr, B. (2018, Maggio 21). </w:t>
              </w:r>
              <w:r w:rsidRPr="004670B4">
                <w:rPr>
                  <w:rFonts w:ascii="Times New Roman" w:hAnsi="Times New Roman" w:cs="Times New Roman"/>
                  <w:i/>
                  <w:iCs/>
                  <w:noProof/>
                  <w:sz w:val="24"/>
                  <w:lang w:val="en-US"/>
                </w:rPr>
                <w:t>How Much Data Do We Create Every Day? The Mind-Blowing Stats Everyone Should Read</w:t>
              </w:r>
              <w:r w:rsidRPr="004670B4">
                <w:rPr>
                  <w:rFonts w:ascii="Times New Roman" w:hAnsi="Times New Roman" w:cs="Times New Roman"/>
                  <w:noProof/>
                  <w:sz w:val="24"/>
                  <w:lang w:val="en-US"/>
                </w:rPr>
                <w:t>. Retrieved from Forbes: https://www.forbes.com/sites/bernardmarr/2018/05/21/how-much-data-do-we-create-every-day-the-mind-blowing-stats-everyone-should-read/#50d4c5d160ba</w:t>
              </w:r>
            </w:p>
            <w:p w14:paraId="7F3358EA" w14:textId="77777777" w:rsidR="00070E80" w:rsidRPr="004670B4" w:rsidRDefault="00070E80" w:rsidP="004670B4">
              <w:pPr>
                <w:pStyle w:val="Bibliografia"/>
                <w:spacing w:line="360" w:lineRule="auto"/>
                <w:ind w:left="720" w:hanging="720"/>
                <w:jc w:val="both"/>
                <w:rPr>
                  <w:rFonts w:ascii="Times New Roman" w:hAnsi="Times New Roman" w:cs="Times New Roman"/>
                  <w:noProof/>
                  <w:sz w:val="24"/>
                  <w:lang w:val="en-US"/>
                </w:rPr>
              </w:pPr>
              <w:r w:rsidRPr="004670B4">
                <w:rPr>
                  <w:rFonts w:ascii="Times New Roman" w:hAnsi="Times New Roman" w:cs="Times New Roman"/>
                  <w:noProof/>
                  <w:sz w:val="24"/>
                  <w:lang w:val="en-US"/>
                </w:rPr>
                <w:t xml:space="preserve">Matthias, S. P. (2018). </w:t>
              </w:r>
              <w:r w:rsidRPr="004670B4">
                <w:rPr>
                  <w:rFonts w:ascii="Times New Roman" w:hAnsi="Times New Roman" w:cs="Times New Roman"/>
                  <w:i/>
                  <w:iCs/>
                  <w:noProof/>
                  <w:sz w:val="24"/>
                  <w:lang w:val="en-US"/>
                </w:rPr>
                <w:t>Docker Up &amp; Running.</w:t>
              </w:r>
              <w:r w:rsidRPr="004670B4">
                <w:rPr>
                  <w:rFonts w:ascii="Times New Roman" w:hAnsi="Times New Roman" w:cs="Times New Roman"/>
                  <w:noProof/>
                  <w:sz w:val="24"/>
                  <w:lang w:val="en-US"/>
                </w:rPr>
                <w:t xml:space="preserve"> O'reilly.</w:t>
              </w:r>
            </w:p>
            <w:p w14:paraId="6FE70E9A" w14:textId="77777777" w:rsidR="00070E80" w:rsidRPr="004670B4" w:rsidRDefault="00070E80" w:rsidP="004670B4">
              <w:pPr>
                <w:pStyle w:val="Bibliografia"/>
                <w:spacing w:line="360" w:lineRule="auto"/>
                <w:ind w:left="720" w:hanging="720"/>
                <w:jc w:val="both"/>
                <w:rPr>
                  <w:rFonts w:ascii="Times New Roman" w:hAnsi="Times New Roman" w:cs="Times New Roman"/>
                  <w:noProof/>
                  <w:sz w:val="24"/>
                  <w:lang w:val="en-US"/>
                </w:rPr>
              </w:pPr>
              <w:r w:rsidRPr="004670B4">
                <w:rPr>
                  <w:rFonts w:ascii="Times New Roman" w:hAnsi="Times New Roman" w:cs="Times New Roman"/>
                  <w:noProof/>
                  <w:sz w:val="24"/>
                  <w:lang w:val="en-US"/>
                </w:rPr>
                <w:t xml:space="preserve">Network Function Virtualization, an introduction, benefits, enablers, challenges and call for action. (2012). </w:t>
              </w:r>
              <w:r w:rsidRPr="004670B4">
                <w:rPr>
                  <w:rFonts w:ascii="Times New Roman" w:hAnsi="Times New Roman" w:cs="Times New Roman"/>
                  <w:i/>
                  <w:iCs/>
                  <w:noProof/>
                  <w:sz w:val="24"/>
                  <w:lang w:val="en-US"/>
                </w:rPr>
                <w:t>SDN and OpenFlow World Congress</w:t>
              </w:r>
              <w:r w:rsidRPr="004670B4">
                <w:rPr>
                  <w:rFonts w:ascii="Times New Roman" w:hAnsi="Times New Roman" w:cs="Times New Roman"/>
                  <w:noProof/>
                  <w:sz w:val="24"/>
                  <w:lang w:val="en-US"/>
                </w:rPr>
                <w:t>, (p. 16). Darmstand-Germany.</w:t>
              </w:r>
            </w:p>
            <w:p w14:paraId="0E28250E" w14:textId="77777777" w:rsidR="00070E80" w:rsidRPr="004670B4" w:rsidRDefault="00070E80" w:rsidP="004670B4">
              <w:pPr>
                <w:pStyle w:val="Bibliografia"/>
                <w:spacing w:line="360" w:lineRule="auto"/>
                <w:ind w:left="720" w:hanging="720"/>
                <w:jc w:val="both"/>
                <w:rPr>
                  <w:rFonts w:ascii="Times New Roman" w:hAnsi="Times New Roman" w:cs="Times New Roman"/>
                  <w:noProof/>
                  <w:sz w:val="24"/>
                  <w:lang w:val="en-US"/>
                </w:rPr>
              </w:pPr>
              <w:r w:rsidRPr="004670B4">
                <w:rPr>
                  <w:rFonts w:ascii="Times New Roman" w:hAnsi="Times New Roman" w:cs="Times New Roman"/>
                  <w:noProof/>
                  <w:sz w:val="24"/>
                  <w:lang w:val="en-US"/>
                </w:rPr>
                <w:t xml:space="preserve">Open Cord. (n.d.). </w:t>
              </w:r>
              <w:r w:rsidRPr="004670B4">
                <w:rPr>
                  <w:rFonts w:ascii="Times New Roman" w:hAnsi="Times New Roman" w:cs="Times New Roman"/>
                  <w:i/>
                  <w:iCs/>
                  <w:noProof/>
                  <w:sz w:val="24"/>
                  <w:lang w:val="en-US"/>
                </w:rPr>
                <w:t>Prerequisites</w:t>
              </w:r>
              <w:r w:rsidRPr="004670B4">
                <w:rPr>
                  <w:rFonts w:ascii="Times New Roman" w:hAnsi="Times New Roman" w:cs="Times New Roman"/>
                  <w:noProof/>
                  <w:sz w:val="24"/>
                  <w:lang w:val="en-US"/>
                </w:rPr>
                <w:t>. Retrieved from open cord: https://guide.opencord.org/prereqs/</w:t>
              </w:r>
            </w:p>
            <w:p w14:paraId="35224E59" w14:textId="77777777" w:rsidR="00070E80" w:rsidRPr="004670B4" w:rsidRDefault="00070E80" w:rsidP="004670B4">
              <w:pPr>
                <w:pStyle w:val="Bibliografia"/>
                <w:spacing w:line="360" w:lineRule="auto"/>
                <w:ind w:left="720" w:hanging="720"/>
                <w:jc w:val="both"/>
                <w:rPr>
                  <w:rFonts w:ascii="Times New Roman" w:hAnsi="Times New Roman" w:cs="Times New Roman"/>
                  <w:noProof/>
                  <w:sz w:val="24"/>
                  <w:lang w:val="en-US"/>
                </w:rPr>
              </w:pPr>
              <w:r w:rsidRPr="004670B4">
                <w:rPr>
                  <w:rFonts w:ascii="Times New Roman" w:hAnsi="Times New Roman" w:cs="Times New Roman"/>
                  <w:noProof/>
                  <w:sz w:val="24"/>
                  <w:lang w:val="en-US"/>
                </w:rPr>
                <w:t xml:space="preserve">Stone, L. (2016, September 29). </w:t>
              </w:r>
              <w:r w:rsidRPr="004670B4">
                <w:rPr>
                  <w:rFonts w:ascii="Times New Roman" w:hAnsi="Times New Roman" w:cs="Times New Roman"/>
                  <w:i/>
                  <w:iCs/>
                  <w:noProof/>
                  <w:sz w:val="24"/>
                  <w:lang w:val="en-US"/>
                </w:rPr>
                <w:t>Bringing Pokemon GO to life on Google Cloud</w:t>
              </w:r>
              <w:r w:rsidRPr="004670B4">
                <w:rPr>
                  <w:rFonts w:ascii="Times New Roman" w:hAnsi="Times New Roman" w:cs="Times New Roman"/>
                  <w:noProof/>
                  <w:sz w:val="24"/>
                  <w:lang w:val="en-US"/>
                </w:rPr>
                <w:t>. Retrieved from google cloud: https://cloud.google.com/blog/products/gcp/bringing-pokemon-go-to-life-on-google-cloud</w:t>
              </w:r>
            </w:p>
            <w:p w14:paraId="00247205" w14:textId="77777777" w:rsidR="00070E80" w:rsidRPr="004670B4" w:rsidRDefault="00070E80" w:rsidP="004670B4">
              <w:pPr>
                <w:pStyle w:val="Bibliografia"/>
                <w:spacing w:line="360" w:lineRule="auto"/>
                <w:ind w:left="720" w:hanging="720"/>
                <w:jc w:val="both"/>
                <w:rPr>
                  <w:rFonts w:ascii="Times New Roman" w:hAnsi="Times New Roman" w:cs="Times New Roman"/>
                  <w:noProof/>
                  <w:sz w:val="24"/>
                  <w:lang w:val="en-US"/>
                </w:rPr>
              </w:pPr>
              <w:r w:rsidRPr="004670B4">
                <w:rPr>
                  <w:rFonts w:ascii="Times New Roman" w:hAnsi="Times New Roman" w:cs="Times New Roman"/>
                  <w:noProof/>
                  <w:sz w:val="24"/>
                  <w:lang w:val="en-US"/>
                </w:rPr>
                <w:t xml:space="preserve">Torvald, L. (n.d.). </w:t>
              </w:r>
              <w:r w:rsidRPr="004670B4">
                <w:rPr>
                  <w:rFonts w:ascii="Times New Roman" w:hAnsi="Times New Roman" w:cs="Times New Roman"/>
                  <w:i/>
                  <w:iCs/>
                  <w:noProof/>
                  <w:sz w:val="24"/>
                  <w:lang w:val="en-US"/>
                </w:rPr>
                <w:t>open containers</w:t>
              </w:r>
              <w:r w:rsidRPr="004670B4">
                <w:rPr>
                  <w:rFonts w:ascii="Times New Roman" w:hAnsi="Times New Roman" w:cs="Times New Roman"/>
                  <w:noProof/>
                  <w:sz w:val="24"/>
                  <w:lang w:val="en-US"/>
                </w:rPr>
                <w:t>. Retrieved from opencontainers: https://www.opencontainers.org/</w:t>
              </w:r>
            </w:p>
            <w:p w14:paraId="27494788" w14:textId="0F153E47" w:rsidR="00EB20A1" w:rsidRDefault="00EB20A1" w:rsidP="004670B4">
              <w:pPr>
                <w:spacing w:line="360" w:lineRule="auto"/>
                <w:jc w:val="both"/>
              </w:pPr>
              <w:r w:rsidRPr="004670B4">
                <w:rPr>
                  <w:rFonts w:ascii="Times New Roman" w:hAnsi="Times New Roman" w:cs="Times New Roman"/>
                  <w:b/>
                  <w:bCs/>
                  <w:sz w:val="24"/>
                </w:rPr>
                <w:fldChar w:fldCharType="end"/>
              </w:r>
            </w:p>
          </w:sdtContent>
        </w:sdt>
      </w:sdtContent>
    </w:sdt>
    <w:sectPr w:rsidR="00EB20A1" w:rsidSect="00B4425F">
      <w:footerReference w:type="default" r:id="rId52"/>
      <w:pgSz w:w="11906" w:h="16838" w:code="9"/>
      <w:pgMar w:top="1701" w:right="1701" w:bottom="1701" w:left="1701" w:header="851" w:footer="851" w:gutter="284"/>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CF361D" w14:textId="77777777" w:rsidR="00836645" w:rsidRDefault="00836645" w:rsidP="00EB61D3">
      <w:pPr>
        <w:spacing w:after="0" w:line="240" w:lineRule="auto"/>
      </w:pPr>
      <w:r>
        <w:separator/>
      </w:r>
    </w:p>
  </w:endnote>
  <w:endnote w:type="continuationSeparator" w:id="0">
    <w:p w14:paraId="1044DC59" w14:textId="77777777" w:rsidR="00836645" w:rsidRDefault="00836645" w:rsidP="00EB6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8339E" w14:textId="49193A02" w:rsidR="009E135E" w:rsidRDefault="009E135E">
    <w:pPr>
      <w:pStyle w:val="Pidipa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noProof/>
        <w:color w:val="4472C4" w:themeColor="accent1"/>
      </w:rPr>
      <w:t>20</w:t>
    </w:r>
    <w:r>
      <w:rPr>
        <w:caps/>
        <w:color w:val="4472C4" w:themeColor="accent1"/>
      </w:rPr>
      <w:fldChar w:fldCharType="end"/>
    </w:r>
  </w:p>
  <w:p w14:paraId="4640EBB2" w14:textId="77777777" w:rsidR="009E135E" w:rsidRDefault="009E135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C53A1" w14:textId="77777777" w:rsidR="00836645" w:rsidRDefault="00836645" w:rsidP="00EB61D3">
      <w:pPr>
        <w:spacing w:after="0" w:line="240" w:lineRule="auto"/>
      </w:pPr>
      <w:r>
        <w:separator/>
      </w:r>
    </w:p>
  </w:footnote>
  <w:footnote w:type="continuationSeparator" w:id="0">
    <w:p w14:paraId="28A21884" w14:textId="77777777" w:rsidR="00836645" w:rsidRDefault="00836645" w:rsidP="00EB61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034FA"/>
    <w:multiLevelType w:val="hybridMultilevel"/>
    <w:tmpl w:val="0F4413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341BE9"/>
    <w:multiLevelType w:val="hybridMultilevel"/>
    <w:tmpl w:val="DF902BD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16625B84"/>
    <w:multiLevelType w:val="hybridMultilevel"/>
    <w:tmpl w:val="42E6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FA7B34"/>
    <w:multiLevelType w:val="hybridMultilevel"/>
    <w:tmpl w:val="B5540476"/>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4" w15:restartNumberingAfterBreak="0">
    <w:nsid w:val="1A6D6B0F"/>
    <w:multiLevelType w:val="multilevel"/>
    <w:tmpl w:val="0410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718072C"/>
    <w:multiLevelType w:val="multilevel"/>
    <w:tmpl w:val="97169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AD7C08"/>
    <w:multiLevelType w:val="hybridMultilevel"/>
    <w:tmpl w:val="3F1C9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AD71BC0"/>
    <w:multiLevelType w:val="hybridMultilevel"/>
    <w:tmpl w:val="F6F258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AF464C3"/>
    <w:multiLevelType w:val="hybridMultilevel"/>
    <w:tmpl w:val="933029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FCB0605"/>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0134F9E"/>
    <w:multiLevelType w:val="hybridMultilevel"/>
    <w:tmpl w:val="3BD00F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5E4B5E"/>
    <w:multiLevelType w:val="multilevel"/>
    <w:tmpl w:val="205E2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092449"/>
    <w:multiLevelType w:val="hybridMultilevel"/>
    <w:tmpl w:val="28CEA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0842CC6"/>
    <w:multiLevelType w:val="hybridMultilevel"/>
    <w:tmpl w:val="ABAC677C"/>
    <w:lvl w:ilvl="0" w:tplc="FA7CF3B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7047106"/>
    <w:multiLevelType w:val="hybridMultilevel"/>
    <w:tmpl w:val="7408BD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74E1FD2"/>
    <w:multiLevelType w:val="hybridMultilevel"/>
    <w:tmpl w:val="CC8EED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76F17F8"/>
    <w:multiLevelType w:val="hybridMultilevel"/>
    <w:tmpl w:val="7736D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9600DA8"/>
    <w:multiLevelType w:val="hybridMultilevel"/>
    <w:tmpl w:val="36CA29F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5D513C8F"/>
    <w:multiLevelType w:val="multilevel"/>
    <w:tmpl w:val="0358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3015FC"/>
    <w:multiLevelType w:val="hybridMultilevel"/>
    <w:tmpl w:val="0A12A8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8B46BA"/>
    <w:multiLevelType w:val="hybridMultilevel"/>
    <w:tmpl w:val="D8A4CB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4"/>
  </w:num>
  <w:num w:numId="4">
    <w:abstractNumId w:val="19"/>
  </w:num>
  <w:num w:numId="5">
    <w:abstractNumId w:val="20"/>
  </w:num>
  <w:num w:numId="6">
    <w:abstractNumId w:val="10"/>
  </w:num>
  <w:num w:numId="7">
    <w:abstractNumId w:val="14"/>
  </w:num>
  <w:num w:numId="8">
    <w:abstractNumId w:val="3"/>
  </w:num>
  <w:num w:numId="9">
    <w:abstractNumId w:val="2"/>
  </w:num>
  <w:num w:numId="10">
    <w:abstractNumId w:val="16"/>
  </w:num>
  <w:num w:numId="11">
    <w:abstractNumId w:val="12"/>
  </w:num>
  <w:num w:numId="12">
    <w:abstractNumId w:val="0"/>
  </w:num>
  <w:num w:numId="13">
    <w:abstractNumId w:val="6"/>
  </w:num>
  <w:num w:numId="14">
    <w:abstractNumId w:val="15"/>
  </w:num>
  <w:num w:numId="15">
    <w:abstractNumId w:val="9"/>
  </w:num>
  <w:num w:numId="16">
    <w:abstractNumId w:val="7"/>
  </w:num>
  <w:num w:numId="17">
    <w:abstractNumId w:val="1"/>
  </w:num>
  <w:num w:numId="18">
    <w:abstractNumId w:val="17"/>
  </w:num>
  <w:num w:numId="19">
    <w:abstractNumId w:val="18"/>
  </w:num>
  <w:num w:numId="20">
    <w:abstractNumId w:val="1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1D3"/>
    <w:rsid w:val="0001009D"/>
    <w:rsid w:val="00011A1C"/>
    <w:rsid w:val="00021853"/>
    <w:rsid w:val="00024108"/>
    <w:rsid w:val="00033338"/>
    <w:rsid w:val="000352DF"/>
    <w:rsid w:val="00036612"/>
    <w:rsid w:val="00052DAB"/>
    <w:rsid w:val="000613A1"/>
    <w:rsid w:val="0006499E"/>
    <w:rsid w:val="00070E80"/>
    <w:rsid w:val="00090845"/>
    <w:rsid w:val="00096A14"/>
    <w:rsid w:val="000B1321"/>
    <w:rsid w:val="000B7D91"/>
    <w:rsid w:val="000C68D3"/>
    <w:rsid w:val="000E642A"/>
    <w:rsid w:val="000E7742"/>
    <w:rsid w:val="0011453E"/>
    <w:rsid w:val="001262A4"/>
    <w:rsid w:val="00141EE8"/>
    <w:rsid w:val="00150CF2"/>
    <w:rsid w:val="00162A35"/>
    <w:rsid w:val="00165C83"/>
    <w:rsid w:val="001A0BE7"/>
    <w:rsid w:val="001A52F0"/>
    <w:rsid w:val="001A5597"/>
    <w:rsid w:val="001A55F5"/>
    <w:rsid w:val="001A5D6A"/>
    <w:rsid w:val="001A74CD"/>
    <w:rsid w:val="001B409F"/>
    <w:rsid w:val="001C7E65"/>
    <w:rsid w:val="001F56DE"/>
    <w:rsid w:val="00200C36"/>
    <w:rsid w:val="00226B42"/>
    <w:rsid w:val="00252919"/>
    <w:rsid w:val="002562B0"/>
    <w:rsid w:val="002642C7"/>
    <w:rsid w:val="00267862"/>
    <w:rsid w:val="00297871"/>
    <w:rsid w:val="002A1433"/>
    <w:rsid w:val="002A4FD6"/>
    <w:rsid w:val="002A507E"/>
    <w:rsid w:val="002A7173"/>
    <w:rsid w:val="002B284B"/>
    <w:rsid w:val="002B386F"/>
    <w:rsid w:val="002D5CB5"/>
    <w:rsid w:val="002D753F"/>
    <w:rsid w:val="002E13B6"/>
    <w:rsid w:val="002E6396"/>
    <w:rsid w:val="002F5624"/>
    <w:rsid w:val="00327637"/>
    <w:rsid w:val="003278BD"/>
    <w:rsid w:val="00334413"/>
    <w:rsid w:val="00353A4D"/>
    <w:rsid w:val="00356594"/>
    <w:rsid w:val="00387BF9"/>
    <w:rsid w:val="003A22AB"/>
    <w:rsid w:val="003A36D3"/>
    <w:rsid w:val="003C06EA"/>
    <w:rsid w:val="003C36EF"/>
    <w:rsid w:val="003C6AEF"/>
    <w:rsid w:val="003D6EED"/>
    <w:rsid w:val="003F47BE"/>
    <w:rsid w:val="003F66A0"/>
    <w:rsid w:val="00401AC5"/>
    <w:rsid w:val="00414BAB"/>
    <w:rsid w:val="00425C93"/>
    <w:rsid w:val="004473AA"/>
    <w:rsid w:val="00450687"/>
    <w:rsid w:val="0046675E"/>
    <w:rsid w:val="004670B4"/>
    <w:rsid w:val="00470A12"/>
    <w:rsid w:val="00481563"/>
    <w:rsid w:val="004932B8"/>
    <w:rsid w:val="004963EC"/>
    <w:rsid w:val="004A1046"/>
    <w:rsid w:val="004A6A50"/>
    <w:rsid w:val="004B34C4"/>
    <w:rsid w:val="004B76B9"/>
    <w:rsid w:val="004C3DD0"/>
    <w:rsid w:val="004C56AC"/>
    <w:rsid w:val="004D69F1"/>
    <w:rsid w:val="004E1DEA"/>
    <w:rsid w:val="00505BBB"/>
    <w:rsid w:val="0050765C"/>
    <w:rsid w:val="00516BEA"/>
    <w:rsid w:val="00523A3B"/>
    <w:rsid w:val="005428D2"/>
    <w:rsid w:val="005575C0"/>
    <w:rsid w:val="00560F61"/>
    <w:rsid w:val="00562434"/>
    <w:rsid w:val="00566A3A"/>
    <w:rsid w:val="00567440"/>
    <w:rsid w:val="005B3EEB"/>
    <w:rsid w:val="005E1DA3"/>
    <w:rsid w:val="005E2B55"/>
    <w:rsid w:val="00601EE7"/>
    <w:rsid w:val="00602FAC"/>
    <w:rsid w:val="00612730"/>
    <w:rsid w:val="00621C20"/>
    <w:rsid w:val="00624602"/>
    <w:rsid w:val="00646824"/>
    <w:rsid w:val="00652EEA"/>
    <w:rsid w:val="0068280B"/>
    <w:rsid w:val="0068298C"/>
    <w:rsid w:val="00685D40"/>
    <w:rsid w:val="006936BA"/>
    <w:rsid w:val="006A523E"/>
    <w:rsid w:val="006A6FE0"/>
    <w:rsid w:val="006A75B4"/>
    <w:rsid w:val="006B23D2"/>
    <w:rsid w:val="006B46C3"/>
    <w:rsid w:val="006C4C22"/>
    <w:rsid w:val="006D2CCB"/>
    <w:rsid w:val="006E3F74"/>
    <w:rsid w:val="006F06A8"/>
    <w:rsid w:val="00731AE8"/>
    <w:rsid w:val="00756C09"/>
    <w:rsid w:val="00765B73"/>
    <w:rsid w:val="0076762D"/>
    <w:rsid w:val="00775D4D"/>
    <w:rsid w:val="0078531F"/>
    <w:rsid w:val="00791B1F"/>
    <w:rsid w:val="007948BA"/>
    <w:rsid w:val="007B24F2"/>
    <w:rsid w:val="007B3CF1"/>
    <w:rsid w:val="007B68A3"/>
    <w:rsid w:val="007B6CA0"/>
    <w:rsid w:val="007D230C"/>
    <w:rsid w:val="007D2B8C"/>
    <w:rsid w:val="007D7A9E"/>
    <w:rsid w:val="007E5C18"/>
    <w:rsid w:val="007F2B66"/>
    <w:rsid w:val="007F6B40"/>
    <w:rsid w:val="0080434E"/>
    <w:rsid w:val="00814DD7"/>
    <w:rsid w:val="00836645"/>
    <w:rsid w:val="0083753E"/>
    <w:rsid w:val="00840EA2"/>
    <w:rsid w:val="008563FF"/>
    <w:rsid w:val="00871F7E"/>
    <w:rsid w:val="0087395A"/>
    <w:rsid w:val="00874EA5"/>
    <w:rsid w:val="008920DA"/>
    <w:rsid w:val="008B5E77"/>
    <w:rsid w:val="0090005B"/>
    <w:rsid w:val="009133ED"/>
    <w:rsid w:val="00913641"/>
    <w:rsid w:val="009151E7"/>
    <w:rsid w:val="009207B5"/>
    <w:rsid w:val="0092408E"/>
    <w:rsid w:val="0092573B"/>
    <w:rsid w:val="009336D1"/>
    <w:rsid w:val="00940175"/>
    <w:rsid w:val="00944FDB"/>
    <w:rsid w:val="009501DA"/>
    <w:rsid w:val="009520FC"/>
    <w:rsid w:val="00963080"/>
    <w:rsid w:val="00971D4A"/>
    <w:rsid w:val="00975F2C"/>
    <w:rsid w:val="00976784"/>
    <w:rsid w:val="00984B8D"/>
    <w:rsid w:val="00992E8B"/>
    <w:rsid w:val="009A0DBE"/>
    <w:rsid w:val="009A277F"/>
    <w:rsid w:val="009A2F6C"/>
    <w:rsid w:val="009A55D7"/>
    <w:rsid w:val="009C31E8"/>
    <w:rsid w:val="009C4DC7"/>
    <w:rsid w:val="009C5618"/>
    <w:rsid w:val="009C569D"/>
    <w:rsid w:val="009E135E"/>
    <w:rsid w:val="009E2A35"/>
    <w:rsid w:val="009E6E1B"/>
    <w:rsid w:val="00A02A52"/>
    <w:rsid w:val="00A21173"/>
    <w:rsid w:val="00A2346E"/>
    <w:rsid w:val="00A47AA3"/>
    <w:rsid w:val="00A64683"/>
    <w:rsid w:val="00A651A0"/>
    <w:rsid w:val="00A65762"/>
    <w:rsid w:val="00A82064"/>
    <w:rsid w:val="00A837EB"/>
    <w:rsid w:val="00A9434A"/>
    <w:rsid w:val="00AA171B"/>
    <w:rsid w:val="00AA73E0"/>
    <w:rsid w:val="00AC20CB"/>
    <w:rsid w:val="00AC49D8"/>
    <w:rsid w:val="00AD0B0A"/>
    <w:rsid w:val="00AD7575"/>
    <w:rsid w:val="00AF2DBC"/>
    <w:rsid w:val="00AF7223"/>
    <w:rsid w:val="00AF7A2E"/>
    <w:rsid w:val="00B05B79"/>
    <w:rsid w:val="00B169D9"/>
    <w:rsid w:val="00B24441"/>
    <w:rsid w:val="00B33DB7"/>
    <w:rsid w:val="00B421C5"/>
    <w:rsid w:val="00B4425F"/>
    <w:rsid w:val="00B44381"/>
    <w:rsid w:val="00B528F5"/>
    <w:rsid w:val="00B530E6"/>
    <w:rsid w:val="00B56AB1"/>
    <w:rsid w:val="00B7431C"/>
    <w:rsid w:val="00B76824"/>
    <w:rsid w:val="00B81C0F"/>
    <w:rsid w:val="00BB5926"/>
    <w:rsid w:val="00BC450F"/>
    <w:rsid w:val="00BE3695"/>
    <w:rsid w:val="00BF2C4B"/>
    <w:rsid w:val="00BF5473"/>
    <w:rsid w:val="00C011EA"/>
    <w:rsid w:val="00C06EEE"/>
    <w:rsid w:val="00C134F1"/>
    <w:rsid w:val="00C156E1"/>
    <w:rsid w:val="00C17BDD"/>
    <w:rsid w:val="00C20DAE"/>
    <w:rsid w:val="00C21AB4"/>
    <w:rsid w:val="00C220BB"/>
    <w:rsid w:val="00C84923"/>
    <w:rsid w:val="00C90DB8"/>
    <w:rsid w:val="00C937B6"/>
    <w:rsid w:val="00CA57CC"/>
    <w:rsid w:val="00CB2619"/>
    <w:rsid w:val="00CB4CB8"/>
    <w:rsid w:val="00CC0A5A"/>
    <w:rsid w:val="00CC257A"/>
    <w:rsid w:val="00CD5FDD"/>
    <w:rsid w:val="00CF7637"/>
    <w:rsid w:val="00D13523"/>
    <w:rsid w:val="00D1720E"/>
    <w:rsid w:val="00D24637"/>
    <w:rsid w:val="00D446C8"/>
    <w:rsid w:val="00D46197"/>
    <w:rsid w:val="00D500D4"/>
    <w:rsid w:val="00D56631"/>
    <w:rsid w:val="00D63CA5"/>
    <w:rsid w:val="00D72831"/>
    <w:rsid w:val="00D7587A"/>
    <w:rsid w:val="00D81B6B"/>
    <w:rsid w:val="00D85883"/>
    <w:rsid w:val="00D9282E"/>
    <w:rsid w:val="00D97EB4"/>
    <w:rsid w:val="00DA6541"/>
    <w:rsid w:val="00DB0B44"/>
    <w:rsid w:val="00DC06D0"/>
    <w:rsid w:val="00DC1997"/>
    <w:rsid w:val="00DE64BF"/>
    <w:rsid w:val="00DF1820"/>
    <w:rsid w:val="00DF671B"/>
    <w:rsid w:val="00DF6A9A"/>
    <w:rsid w:val="00E023C7"/>
    <w:rsid w:val="00E12CDA"/>
    <w:rsid w:val="00E2645B"/>
    <w:rsid w:val="00E35364"/>
    <w:rsid w:val="00E432A2"/>
    <w:rsid w:val="00E43F8A"/>
    <w:rsid w:val="00E56595"/>
    <w:rsid w:val="00E62822"/>
    <w:rsid w:val="00E82BA5"/>
    <w:rsid w:val="00E830EF"/>
    <w:rsid w:val="00E862EB"/>
    <w:rsid w:val="00E9142C"/>
    <w:rsid w:val="00EA63C2"/>
    <w:rsid w:val="00EB20A1"/>
    <w:rsid w:val="00EB3E3F"/>
    <w:rsid w:val="00EB5DF9"/>
    <w:rsid w:val="00EB61D3"/>
    <w:rsid w:val="00EB746A"/>
    <w:rsid w:val="00EC48FB"/>
    <w:rsid w:val="00EE1AF5"/>
    <w:rsid w:val="00EE5914"/>
    <w:rsid w:val="00EF5F0F"/>
    <w:rsid w:val="00F030C5"/>
    <w:rsid w:val="00F05370"/>
    <w:rsid w:val="00F071A2"/>
    <w:rsid w:val="00F143F1"/>
    <w:rsid w:val="00F20D26"/>
    <w:rsid w:val="00F32814"/>
    <w:rsid w:val="00F364D4"/>
    <w:rsid w:val="00F37112"/>
    <w:rsid w:val="00F413EE"/>
    <w:rsid w:val="00F432EB"/>
    <w:rsid w:val="00F52857"/>
    <w:rsid w:val="00F6603D"/>
    <w:rsid w:val="00F966E0"/>
    <w:rsid w:val="00FE46B2"/>
    <w:rsid w:val="00FE68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7A464"/>
  <w15:chartTrackingRefBased/>
  <w15:docId w15:val="{C2E893D5-235F-4752-B556-A1175430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D7575"/>
  </w:style>
  <w:style w:type="paragraph" w:styleId="Titolo1">
    <w:name w:val="heading 1"/>
    <w:basedOn w:val="Normale"/>
    <w:next w:val="Normale"/>
    <w:link w:val="Titolo1Carattere"/>
    <w:uiPriority w:val="9"/>
    <w:qFormat/>
    <w:rsid w:val="00AD757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basedOn w:val="Normale"/>
    <w:next w:val="Normale"/>
    <w:link w:val="Titolo2Carattere"/>
    <w:uiPriority w:val="9"/>
    <w:unhideWhenUsed/>
    <w:qFormat/>
    <w:rsid w:val="00AD757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unhideWhenUsed/>
    <w:qFormat/>
    <w:rsid w:val="00AD757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AD757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AD757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AD757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AD757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AD757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AD757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D7575"/>
    <w:rPr>
      <w:rFonts w:asciiTheme="majorHAnsi" w:eastAsiaTheme="majorEastAsia" w:hAnsiTheme="majorHAnsi" w:cstheme="majorBidi"/>
      <w:color w:val="1F3864" w:themeColor="accent1" w:themeShade="80"/>
      <w:sz w:val="36"/>
      <w:szCs w:val="36"/>
    </w:rPr>
  </w:style>
  <w:style w:type="character" w:customStyle="1" w:styleId="Titolo2Carattere">
    <w:name w:val="Titolo 2 Carattere"/>
    <w:basedOn w:val="Carpredefinitoparagrafo"/>
    <w:link w:val="Titolo2"/>
    <w:rsid w:val="00AD7575"/>
    <w:rPr>
      <w:rFonts w:asciiTheme="majorHAnsi" w:eastAsiaTheme="majorEastAsia" w:hAnsiTheme="majorHAnsi" w:cstheme="majorBidi"/>
      <w:color w:val="2F5496" w:themeColor="accent1" w:themeShade="BF"/>
      <w:sz w:val="32"/>
      <w:szCs w:val="32"/>
    </w:rPr>
  </w:style>
  <w:style w:type="character" w:customStyle="1" w:styleId="Titolo3Carattere">
    <w:name w:val="Titolo 3 Carattere"/>
    <w:basedOn w:val="Carpredefinitoparagrafo"/>
    <w:link w:val="Titolo3"/>
    <w:uiPriority w:val="9"/>
    <w:rsid w:val="00AD7575"/>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AD7575"/>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AD7575"/>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AD7575"/>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AD7575"/>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AD7575"/>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AD7575"/>
    <w:rPr>
      <w:rFonts w:asciiTheme="majorHAnsi" w:eastAsiaTheme="majorEastAsia" w:hAnsiTheme="majorHAnsi" w:cstheme="majorBidi"/>
      <w:i/>
      <w:iCs/>
      <w:color w:val="1F3864" w:themeColor="accent1" w:themeShade="80"/>
    </w:rPr>
  </w:style>
  <w:style w:type="paragraph" w:styleId="Intestazione">
    <w:name w:val="header"/>
    <w:basedOn w:val="Normale"/>
    <w:link w:val="IntestazioneCarattere"/>
    <w:uiPriority w:val="99"/>
    <w:unhideWhenUsed/>
    <w:rsid w:val="00EB61D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B61D3"/>
  </w:style>
  <w:style w:type="paragraph" w:styleId="Pidipagina">
    <w:name w:val="footer"/>
    <w:basedOn w:val="Normale"/>
    <w:link w:val="PidipaginaCarattere"/>
    <w:uiPriority w:val="99"/>
    <w:unhideWhenUsed/>
    <w:rsid w:val="00EB61D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B61D3"/>
  </w:style>
  <w:style w:type="character" w:styleId="Collegamentoipertestuale">
    <w:name w:val="Hyperlink"/>
    <w:basedOn w:val="Carpredefinitoparagrafo"/>
    <w:uiPriority w:val="99"/>
    <w:unhideWhenUsed/>
    <w:rsid w:val="00C21AB4"/>
    <w:rPr>
      <w:color w:val="0563C1" w:themeColor="hyperlink"/>
      <w:u w:val="single"/>
    </w:rPr>
  </w:style>
  <w:style w:type="character" w:customStyle="1" w:styleId="Menzionenonrisolta1">
    <w:name w:val="Menzione non risolta1"/>
    <w:basedOn w:val="Carpredefinitoparagrafo"/>
    <w:uiPriority w:val="99"/>
    <w:semiHidden/>
    <w:unhideWhenUsed/>
    <w:rsid w:val="00C21AB4"/>
    <w:rPr>
      <w:color w:val="605E5C"/>
      <w:shd w:val="clear" w:color="auto" w:fill="E1DFDD"/>
    </w:rPr>
  </w:style>
  <w:style w:type="paragraph" w:styleId="Paragrafoelenco">
    <w:name w:val="List Paragraph"/>
    <w:basedOn w:val="Normale"/>
    <w:uiPriority w:val="34"/>
    <w:qFormat/>
    <w:rsid w:val="00C21AB4"/>
    <w:pPr>
      <w:ind w:left="720"/>
      <w:contextualSpacing/>
    </w:pPr>
  </w:style>
  <w:style w:type="paragraph" w:styleId="Titolosommario">
    <w:name w:val="TOC Heading"/>
    <w:basedOn w:val="Titolo1"/>
    <w:next w:val="Normale"/>
    <w:uiPriority w:val="39"/>
    <w:unhideWhenUsed/>
    <w:qFormat/>
    <w:rsid w:val="00AD7575"/>
    <w:pPr>
      <w:outlineLvl w:val="9"/>
    </w:pPr>
  </w:style>
  <w:style w:type="paragraph" w:styleId="Didascalia">
    <w:name w:val="caption"/>
    <w:basedOn w:val="Normale"/>
    <w:next w:val="Normale"/>
    <w:uiPriority w:val="35"/>
    <w:unhideWhenUsed/>
    <w:qFormat/>
    <w:rsid w:val="00AD7575"/>
    <w:pPr>
      <w:spacing w:line="240" w:lineRule="auto"/>
    </w:pPr>
    <w:rPr>
      <w:b/>
      <w:bCs/>
      <w:smallCaps/>
      <w:color w:val="44546A" w:themeColor="text2"/>
    </w:rPr>
  </w:style>
  <w:style w:type="paragraph" w:styleId="Titolo">
    <w:name w:val="Title"/>
    <w:basedOn w:val="Normale"/>
    <w:next w:val="Normale"/>
    <w:link w:val="TitoloCarattere"/>
    <w:uiPriority w:val="10"/>
    <w:qFormat/>
    <w:rsid w:val="00AD757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AD7575"/>
    <w:rPr>
      <w:rFonts w:asciiTheme="majorHAnsi" w:eastAsiaTheme="majorEastAsia" w:hAnsiTheme="majorHAnsi" w:cstheme="majorBidi"/>
      <w:caps/>
      <w:color w:val="44546A" w:themeColor="text2"/>
      <w:spacing w:val="-15"/>
      <w:sz w:val="72"/>
      <w:szCs w:val="72"/>
    </w:rPr>
  </w:style>
  <w:style w:type="paragraph" w:styleId="Sottotitolo">
    <w:name w:val="Subtitle"/>
    <w:basedOn w:val="Normale"/>
    <w:next w:val="Normale"/>
    <w:link w:val="SottotitoloCarattere"/>
    <w:uiPriority w:val="11"/>
    <w:qFormat/>
    <w:rsid w:val="00AD757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AD7575"/>
    <w:rPr>
      <w:rFonts w:asciiTheme="majorHAnsi" w:eastAsiaTheme="majorEastAsia" w:hAnsiTheme="majorHAnsi" w:cstheme="majorBidi"/>
      <w:color w:val="4472C4" w:themeColor="accent1"/>
      <w:sz w:val="28"/>
      <w:szCs w:val="28"/>
    </w:rPr>
  </w:style>
  <w:style w:type="character" w:styleId="Enfasigrassetto">
    <w:name w:val="Strong"/>
    <w:basedOn w:val="Carpredefinitoparagrafo"/>
    <w:uiPriority w:val="22"/>
    <w:qFormat/>
    <w:rsid w:val="00AD7575"/>
    <w:rPr>
      <w:b/>
      <w:bCs/>
    </w:rPr>
  </w:style>
  <w:style w:type="character" w:styleId="Enfasicorsivo">
    <w:name w:val="Emphasis"/>
    <w:basedOn w:val="Carpredefinitoparagrafo"/>
    <w:uiPriority w:val="20"/>
    <w:qFormat/>
    <w:rsid w:val="00AD7575"/>
    <w:rPr>
      <w:i/>
      <w:iCs/>
    </w:rPr>
  </w:style>
  <w:style w:type="paragraph" w:styleId="Nessunaspaziatura">
    <w:name w:val="No Spacing"/>
    <w:link w:val="NessunaspaziaturaCarattere"/>
    <w:uiPriority w:val="1"/>
    <w:qFormat/>
    <w:rsid w:val="00AD7575"/>
    <w:pPr>
      <w:spacing w:after="0" w:line="240" w:lineRule="auto"/>
    </w:pPr>
  </w:style>
  <w:style w:type="paragraph" w:styleId="Citazione">
    <w:name w:val="Quote"/>
    <w:basedOn w:val="Normale"/>
    <w:next w:val="Normale"/>
    <w:link w:val="CitazioneCarattere"/>
    <w:uiPriority w:val="29"/>
    <w:qFormat/>
    <w:rsid w:val="00AD7575"/>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AD7575"/>
    <w:rPr>
      <w:color w:val="44546A" w:themeColor="text2"/>
      <w:sz w:val="24"/>
      <w:szCs w:val="24"/>
    </w:rPr>
  </w:style>
  <w:style w:type="paragraph" w:styleId="Citazioneintensa">
    <w:name w:val="Intense Quote"/>
    <w:basedOn w:val="Normale"/>
    <w:next w:val="Normale"/>
    <w:link w:val="CitazioneintensaCarattere"/>
    <w:uiPriority w:val="30"/>
    <w:qFormat/>
    <w:rsid w:val="00AD757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AD7575"/>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AD7575"/>
    <w:rPr>
      <w:i/>
      <w:iCs/>
      <w:color w:val="595959" w:themeColor="text1" w:themeTint="A6"/>
    </w:rPr>
  </w:style>
  <w:style w:type="character" w:styleId="Enfasiintensa">
    <w:name w:val="Intense Emphasis"/>
    <w:basedOn w:val="Carpredefinitoparagrafo"/>
    <w:uiPriority w:val="21"/>
    <w:qFormat/>
    <w:rsid w:val="00AD7575"/>
    <w:rPr>
      <w:b/>
      <w:bCs/>
      <w:i/>
      <w:iCs/>
    </w:rPr>
  </w:style>
  <w:style w:type="character" w:styleId="Riferimentodelicato">
    <w:name w:val="Subtle Reference"/>
    <w:basedOn w:val="Carpredefinitoparagrafo"/>
    <w:uiPriority w:val="31"/>
    <w:qFormat/>
    <w:rsid w:val="00AD7575"/>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AD7575"/>
    <w:rPr>
      <w:b/>
      <w:bCs/>
      <w:smallCaps/>
      <w:color w:val="44546A" w:themeColor="text2"/>
      <w:u w:val="single"/>
    </w:rPr>
  </w:style>
  <w:style w:type="character" w:styleId="Titolodellibro">
    <w:name w:val="Book Title"/>
    <w:basedOn w:val="Carpredefinitoparagrafo"/>
    <w:uiPriority w:val="33"/>
    <w:qFormat/>
    <w:rsid w:val="00AD7575"/>
    <w:rPr>
      <w:b/>
      <w:bCs/>
      <w:smallCaps/>
      <w:spacing w:val="10"/>
    </w:rPr>
  </w:style>
  <w:style w:type="paragraph" w:styleId="Sommario1">
    <w:name w:val="toc 1"/>
    <w:basedOn w:val="Normale"/>
    <w:next w:val="Normale"/>
    <w:autoRedefine/>
    <w:uiPriority w:val="39"/>
    <w:unhideWhenUsed/>
    <w:rsid w:val="00AD7575"/>
    <w:pPr>
      <w:spacing w:after="100"/>
    </w:pPr>
  </w:style>
  <w:style w:type="paragraph" w:styleId="Sommario2">
    <w:name w:val="toc 2"/>
    <w:basedOn w:val="Normale"/>
    <w:next w:val="Normale"/>
    <w:autoRedefine/>
    <w:uiPriority w:val="39"/>
    <w:unhideWhenUsed/>
    <w:rsid w:val="00AD7575"/>
    <w:pPr>
      <w:spacing w:after="100"/>
      <w:ind w:left="220"/>
    </w:pPr>
  </w:style>
  <w:style w:type="paragraph" w:styleId="Sommario3">
    <w:name w:val="toc 3"/>
    <w:basedOn w:val="Normale"/>
    <w:next w:val="Normale"/>
    <w:autoRedefine/>
    <w:uiPriority w:val="39"/>
    <w:unhideWhenUsed/>
    <w:rsid w:val="00052DAB"/>
    <w:pPr>
      <w:spacing w:after="100"/>
      <w:ind w:left="440"/>
    </w:pPr>
  </w:style>
  <w:style w:type="table" w:styleId="Grigliatabella">
    <w:name w:val="Table Grid"/>
    <w:basedOn w:val="Tabellanormale"/>
    <w:uiPriority w:val="39"/>
    <w:rsid w:val="00E43F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874EA5"/>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874EA5"/>
    <w:rPr>
      <w:rFonts w:ascii="Segoe UI" w:hAnsi="Segoe UI" w:cs="Segoe UI"/>
      <w:sz w:val="18"/>
      <w:szCs w:val="18"/>
    </w:rPr>
  </w:style>
  <w:style w:type="character" w:styleId="Testosegnaposto">
    <w:name w:val="Placeholder Text"/>
    <w:basedOn w:val="Carpredefinitoparagrafo"/>
    <w:uiPriority w:val="99"/>
    <w:semiHidden/>
    <w:rsid w:val="00011A1C"/>
    <w:rPr>
      <w:color w:val="808080"/>
    </w:rPr>
  </w:style>
  <w:style w:type="character" w:customStyle="1" w:styleId="TestocommentoCarattere">
    <w:name w:val="Testo commento Carattere"/>
    <w:basedOn w:val="Carpredefinitoparagrafo"/>
    <w:link w:val="Testocommento"/>
    <w:uiPriority w:val="99"/>
    <w:semiHidden/>
    <w:rsid w:val="00BC450F"/>
    <w:rPr>
      <w:rFonts w:ascii="Times New Roman" w:eastAsia="Times New Roman" w:hAnsi="Times New Roman" w:cs="Times New Roman"/>
      <w:color w:val="000000"/>
      <w:sz w:val="20"/>
      <w:szCs w:val="20"/>
      <w:lang w:eastAsia="it-IT"/>
    </w:rPr>
  </w:style>
  <w:style w:type="paragraph" w:styleId="Testocommento">
    <w:name w:val="annotation text"/>
    <w:basedOn w:val="Normale"/>
    <w:link w:val="TestocommentoCarattere"/>
    <w:uiPriority w:val="99"/>
    <w:semiHidden/>
    <w:unhideWhenUsed/>
    <w:rsid w:val="00BC450F"/>
    <w:pPr>
      <w:spacing w:after="3" w:line="240" w:lineRule="auto"/>
      <w:ind w:left="10" w:right="135" w:hanging="10"/>
    </w:pPr>
    <w:rPr>
      <w:rFonts w:ascii="Times New Roman" w:eastAsia="Times New Roman" w:hAnsi="Times New Roman" w:cs="Times New Roman"/>
      <w:color w:val="000000"/>
      <w:sz w:val="20"/>
      <w:szCs w:val="20"/>
      <w:lang w:eastAsia="it-IT"/>
    </w:rPr>
  </w:style>
  <w:style w:type="character" w:customStyle="1" w:styleId="SoggettocommentoCarattere">
    <w:name w:val="Soggetto commento Carattere"/>
    <w:basedOn w:val="TestocommentoCarattere"/>
    <w:link w:val="Soggettocommento"/>
    <w:uiPriority w:val="99"/>
    <w:semiHidden/>
    <w:rsid w:val="00BC450F"/>
    <w:rPr>
      <w:rFonts w:ascii="Times New Roman" w:eastAsia="Times New Roman" w:hAnsi="Times New Roman" w:cs="Times New Roman"/>
      <w:b/>
      <w:bCs/>
      <w:color w:val="000000"/>
      <w:sz w:val="20"/>
      <w:szCs w:val="20"/>
      <w:lang w:eastAsia="it-IT"/>
    </w:rPr>
  </w:style>
  <w:style w:type="paragraph" w:styleId="Soggettocommento">
    <w:name w:val="annotation subject"/>
    <w:basedOn w:val="Testocommento"/>
    <w:next w:val="Testocommento"/>
    <w:link w:val="SoggettocommentoCarattere"/>
    <w:uiPriority w:val="99"/>
    <w:semiHidden/>
    <w:unhideWhenUsed/>
    <w:rsid w:val="00BC450F"/>
    <w:rPr>
      <w:b/>
      <w:bCs/>
    </w:rPr>
  </w:style>
  <w:style w:type="paragraph" w:styleId="Indicedellefigure">
    <w:name w:val="table of figures"/>
    <w:basedOn w:val="Normale"/>
    <w:next w:val="Normale"/>
    <w:uiPriority w:val="99"/>
    <w:unhideWhenUsed/>
    <w:rsid w:val="00B421C5"/>
    <w:pPr>
      <w:spacing w:after="0"/>
      <w:ind w:left="440" w:hanging="440"/>
    </w:pPr>
    <w:rPr>
      <w:rFonts w:cstheme="minorHAnsi"/>
      <w:smallCaps/>
      <w:sz w:val="20"/>
      <w:szCs w:val="20"/>
    </w:rPr>
  </w:style>
  <w:style w:type="character" w:customStyle="1" w:styleId="NessunaspaziaturaCarattere">
    <w:name w:val="Nessuna spaziatura Carattere"/>
    <w:basedOn w:val="Carpredefinitoparagrafo"/>
    <w:link w:val="Nessunaspaziatura"/>
    <w:uiPriority w:val="1"/>
    <w:rsid w:val="00327637"/>
  </w:style>
  <w:style w:type="table" w:customStyle="1" w:styleId="TableGrid">
    <w:name w:val="TableGrid"/>
    <w:rsid w:val="00327637"/>
    <w:pPr>
      <w:spacing w:after="0" w:line="240" w:lineRule="auto"/>
    </w:pPr>
    <w:rPr>
      <w:lang w:eastAsia="it-IT"/>
    </w:rPr>
    <w:tblPr>
      <w:tblCellMar>
        <w:top w:w="0" w:type="dxa"/>
        <w:left w:w="0" w:type="dxa"/>
        <w:bottom w:w="0" w:type="dxa"/>
        <w:right w:w="0" w:type="dxa"/>
      </w:tblCellMar>
    </w:tblPr>
  </w:style>
  <w:style w:type="paragraph" w:styleId="Indicefonti">
    <w:name w:val="table of authorities"/>
    <w:basedOn w:val="Normale"/>
    <w:next w:val="Normale"/>
    <w:uiPriority w:val="99"/>
    <w:unhideWhenUsed/>
    <w:rsid w:val="00EB20A1"/>
    <w:pPr>
      <w:spacing w:before="240" w:after="0"/>
      <w:ind w:left="220" w:hanging="220"/>
    </w:pPr>
    <w:rPr>
      <w:rFonts w:cstheme="minorHAnsi"/>
      <w:sz w:val="20"/>
      <w:szCs w:val="20"/>
    </w:rPr>
  </w:style>
  <w:style w:type="paragraph" w:styleId="Titoloindicefonti">
    <w:name w:val="toa heading"/>
    <w:basedOn w:val="Normale"/>
    <w:next w:val="Normale"/>
    <w:uiPriority w:val="99"/>
    <w:unhideWhenUsed/>
    <w:rsid w:val="00EB20A1"/>
    <w:pPr>
      <w:spacing w:before="240" w:after="0"/>
    </w:pPr>
    <w:rPr>
      <w:rFonts w:cstheme="minorHAnsi"/>
      <w:b/>
      <w:bCs/>
      <w:i/>
      <w:iCs/>
      <w:sz w:val="24"/>
      <w:szCs w:val="24"/>
    </w:rPr>
  </w:style>
  <w:style w:type="paragraph" w:styleId="Bibliografia">
    <w:name w:val="Bibliography"/>
    <w:basedOn w:val="Normale"/>
    <w:next w:val="Normale"/>
    <w:uiPriority w:val="37"/>
    <w:unhideWhenUsed/>
    <w:rsid w:val="00EB20A1"/>
  </w:style>
  <w:style w:type="paragraph" w:styleId="PreformattatoHTML">
    <w:name w:val="HTML Preformatted"/>
    <w:basedOn w:val="Normale"/>
    <w:link w:val="PreformattatoHTMLCarattere"/>
    <w:uiPriority w:val="99"/>
    <w:semiHidden/>
    <w:unhideWhenUsed/>
    <w:rsid w:val="00EB3E3F"/>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EB3E3F"/>
    <w:rPr>
      <w:rFonts w:ascii="Consolas" w:hAnsi="Consolas"/>
      <w:sz w:val="20"/>
      <w:szCs w:val="20"/>
    </w:rPr>
  </w:style>
  <w:style w:type="paragraph" w:styleId="NormaleWeb">
    <w:name w:val="Normal (Web)"/>
    <w:basedOn w:val="Normale"/>
    <w:uiPriority w:val="99"/>
    <w:semiHidden/>
    <w:unhideWhenUsed/>
    <w:rsid w:val="00A64683"/>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mw-headline">
    <w:name w:val="mw-headline"/>
    <w:basedOn w:val="Carpredefinitoparagrafo"/>
    <w:rsid w:val="00A64683"/>
  </w:style>
  <w:style w:type="character" w:customStyle="1" w:styleId="mw-editsection">
    <w:name w:val="mw-editsection"/>
    <w:basedOn w:val="Carpredefinitoparagrafo"/>
    <w:rsid w:val="00A64683"/>
  </w:style>
  <w:style w:type="character" w:customStyle="1" w:styleId="mw-editsection-bracket">
    <w:name w:val="mw-editsection-bracket"/>
    <w:basedOn w:val="Carpredefinitoparagrafo"/>
    <w:rsid w:val="00A64683"/>
  </w:style>
  <w:style w:type="character" w:customStyle="1" w:styleId="mw-editsection-divider">
    <w:name w:val="mw-editsection-divider"/>
    <w:basedOn w:val="Carpredefinitoparagrafo"/>
    <w:rsid w:val="00A64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0926">
      <w:bodyDiv w:val="1"/>
      <w:marLeft w:val="0"/>
      <w:marRight w:val="0"/>
      <w:marTop w:val="0"/>
      <w:marBottom w:val="0"/>
      <w:divBdr>
        <w:top w:val="none" w:sz="0" w:space="0" w:color="auto"/>
        <w:left w:val="none" w:sz="0" w:space="0" w:color="auto"/>
        <w:bottom w:val="none" w:sz="0" w:space="0" w:color="auto"/>
        <w:right w:val="none" w:sz="0" w:space="0" w:color="auto"/>
      </w:divBdr>
    </w:div>
    <w:div w:id="10379834">
      <w:bodyDiv w:val="1"/>
      <w:marLeft w:val="0"/>
      <w:marRight w:val="0"/>
      <w:marTop w:val="0"/>
      <w:marBottom w:val="0"/>
      <w:divBdr>
        <w:top w:val="none" w:sz="0" w:space="0" w:color="auto"/>
        <w:left w:val="none" w:sz="0" w:space="0" w:color="auto"/>
        <w:bottom w:val="none" w:sz="0" w:space="0" w:color="auto"/>
        <w:right w:val="none" w:sz="0" w:space="0" w:color="auto"/>
      </w:divBdr>
    </w:div>
    <w:div w:id="13308592">
      <w:bodyDiv w:val="1"/>
      <w:marLeft w:val="0"/>
      <w:marRight w:val="0"/>
      <w:marTop w:val="0"/>
      <w:marBottom w:val="0"/>
      <w:divBdr>
        <w:top w:val="none" w:sz="0" w:space="0" w:color="auto"/>
        <w:left w:val="none" w:sz="0" w:space="0" w:color="auto"/>
        <w:bottom w:val="none" w:sz="0" w:space="0" w:color="auto"/>
        <w:right w:val="none" w:sz="0" w:space="0" w:color="auto"/>
      </w:divBdr>
    </w:div>
    <w:div w:id="71974021">
      <w:bodyDiv w:val="1"/>
      <w:marLeft w:val="0"/>
      <w:marRight w:val="0"/>
      <w:marTop w:val="0"/>
      <w:marBottom w:val="0"/>
      <w:divBdr>
        <w:top w:val="none" w:sz="0" w:space="0" w:color="auto"/>
        <w:left w:val="none" w:sz="0" w:space="0" w:color="auto"/>
        <w:bottom w:val="none" w:sz="0" w:space="0" w:color="auto"/>
        <w:right w:val="none" w:sz="0" w:space="0" w:color="auto"/>
      </w:divBdr>
    </w:div>
    <w:div w:id="73430875">
      <w:bodyDiv w:val="1"/>
      <w:marLeft w:val="0"/>
      <w:marRight w:val="0"/>
      <w:marTop w:val="0"/>
      <w:marBottom w:val="0"/>
      <w:divBdr>
        <w:top w:val="none" w:sz="0" w:space="0" w:color="auto"/>
        <w:left w:val="none" w:sz="0" w:space="0" w:color="auto"/>
        <w:bottom w:val="none" w:sz="0" w:space="0" w:color="auto"/>
        <w:right w:val="none" w:sz="0" w:space="0" w:color="auto"/>
      </w:divBdr>
    </w:div>
    <w:div w:id="107817879">
      <w:bodyDiv w:val="1"/>
      <w:marLeft w:val="0"/>
      <w:marRight w:val="0"/>
      <w:marTop w:val="0"/>
      <w:marBottom w:val="0"/>
      <w:divBdr>
        <w:top w:val="none" w:sz="0" w:space="0" w:color="auto"/>
        <w:left w:val="none" w:sz="0" w:space="0" w:color="auto"/>
        <w:bottom w:val="none" w:sz="0" w:space="0" w:color="auto"/>
        <w:right w:val="none" w:sz="0" w:space="0" w:color="auto"/>
      </w:divBdr>
    </w:div>
    <w:div w:id="108860501">
      <w:bodyDiv w:val="1"/>
      <w:marLeft w:val="0"/>
      <w:marRight w:val="0"/>
      <w:marTop w:val="0"/>
      <w:marBottom w:val="0"/>
      <w:divBdr>
        <w:top w:val="none" w:sz="0" w:space="0" w:color="auto"/>
        <w:left w:val="none" w:sz="0" w:space="0" w:color="auto"/>
        <w:bottom w:val="none" w:sz="0" w:space="0" w:color="auto"/>
        <w:right w:val="none" w:sz="0" w:space="0" w:color="auto"/>
      </w:divBdr>
    </w:div>
    <w:div w:id="116801630">
      <w:bodyDiv w:val="1"/>
      <w:marLeft w:val="0"/>
      <w:marRight w:val="0"/>
      <w:marTop w:val="0"/>
      <w:marBottom w:val="0"/>
      <w:divBdr>
        <w:top w:val="none" w:sz="0" w:space="0" w:color="auto"/>
        <w:left w:val="none" w:sz="0" w:space="0" w:color="auto"/>
        <w:bottom w:val="none" w:sz="0" w:space="0" w:color="auto"/>
        <w:right w:val="none" w:sz="0" w:space="0" w:color="auto"/>
      </w:divBdr>
    </w:div>
    <w:div w:id="121848586">
      <w:bodyDiv w:val="1"/>
      <w:marLeft w:val="0"/>
      <w:marRight w:val="0"/>
      <w:marTop w:val="0"/>
      <w:marBottom w:val="0"/>
      <w:divBdr>
        <w:top w:val="none" w:sz="0" w:space="0" w:color="auto"/>
        <w:left w:val="none" w:sz="0" w:space="0" w:color="auto"/>
        <w:bottom w:val="none" w:sz="0" w:space="0" w:color="auto"/>
        <w:right w:val="none" w:sz="0" w:space="0" w:color="auto"/>
      </w:divBdr>
    </w:div>
    <w:div w:id="124854308">
      <w:bodyDiv w:val="1"/>
      <w:marLeft w:val="0"/>
      <w:marRight w:val="0"/>
      <w:marTop w:val="0"/>
      <w:marBottom w:val="0"/>
      <w:divBdr>
        <w:top w:val="none" w:sz="0" w:space="0" w:color="auto"/>
        <w:left w:val="none" w:sz="0" w:space="0" w:color="auto"/>
        <w:bottom w:val="none" w:sz="0" w:space="0" w:color="auto"/>
        <w:right w:val="none" w:sz="0" w:space="0" w:color="auto"/>
      </w:divBdr>
    </w:div>
    <w:div w:id="131598826">
      <w:bodyDiv w:val="1"/>
      <w:marLeft w:val="0"/>
      <w:marRight w:val="0"/>
      <w:marTop w:val="0"/>
      <w:marBottom w:val="0"/>
      <w:divBdr>
        <w:top w:val="none" w:sz="0" w:space="0" w:color="auto"/>
        <w:left w:val="none" w:sz="0" w:space="0" w:color="auto"/>
        <w:bottom w:val="none" w:sz="0" w:space="0" w:color="auto"/>
        <w:right w:val="none" w:sz="0" w:space="0" w:color="auto"/>
      </w:divBdr>
    </w:div>
    <w:div w:id="140925256">
      <w:bodyDiv w:val="1"/>
      <w:marLeft w:val="0"/>
      <w:marRight w:val="0"/>
      <w:marTop w:val="0"/>
      <w:marBottom w:val="0"/>
      <w:divBdr>
        <w:top w:val="none" w:sz="0" w:space="0" w:color="auto"/>
        <w:left w:val="none" w:sz="0" w:space="0" w:color="auto"/>
        <w:bottom w:val="none" w:sz="0" w:space="0" w:color="auto"/>
        <w:right w:val="none" w:sz="0" w:space="0" w:color="auto"/>
      </w:divBdr>
    </w:div>
    <w:div w:id="166554216">
      <w:bodyDiv w:val="1"/>
      <w:marLeft w:val="0"/>
      <w:marRight w:val="0"/>
      <w:marTop w:val="0"/>
      <w:marBottom w:val="0"/>
      <w:divBdr>
        <w:top w:val="none" w:sz="0" w:space="0" w:color="auto"/>
        <w:left w:val="none" w:sz="0" w:space="0" w:color="auto"/>
        <w:bottom w:val="none" w:sz="0" w:space="0" w:color="auto"/>
        <w:right w:val="none" w:sz="0" w:space="0" w:color="auto"/>
      </w:divBdr>
    </w:div>
    <w:div w:id="228156742">
      <w:bodyDiv w:val="1"/>
      <w:marLeft w:val="0"/>
      <w:marRight w:val="0"/>
      <w:marTop w:val="0"/>
      <w:marBottom w:val="0"/>
      <w:divBdr>
        <w:top w:val="none" w:sz="0" w:space="0" w:color="auto"/>
        <w:left w:val="none" w:sz="0" w:space="0" w:color="auto"/>
        <w:bottom w:val="none" w:sz="0" w:space="0" w:color="auto"/>
        <w:right w:val="none" w:sz="0" w:space="0" w:color="auto"/>
      </w:divBdr>
    </w:div>
    <w:div w:id="329597707">
      <w:bodyDiv w:val="1"/>
      <w:marLeft w:val="0"/>
      <w:marRight w:val="0"/>
      <w:marTop w:val="0"/>
      <w:marBottom w:val="0"/>
      <w:divBdr>
        <w:top w:val="none" w:sz="0" w:space="0" w:color="auto"/>
        <w:left w:val="none" w:sz="0" w:space="0" w:color="auto"/>
        <w:bottom w:val="none" w:sz="0" w:space="0" w:color="auto"/>
        <w:right w:val="none" w:sz="0" w:space="0" w:color="auto"/>
      </w:divBdr>
    </w:div>
    <w:div w:id="344945424">
      <w:bodyDiv w:val="1"/>
      <w:marLeft w:val="0"/>
      <w:marRight w:val="0"/>
      <w:marTop w:val="0"/>
      <w:marBottom w:val="0"/>
      <w:divBdr>
        <w:top w:val="none" w:sz="0" w:space="0" w:color="auto"/>
        <w:left w:val="none" w:sz="0" w:space="0" w:color="auto"/>
        <w:bottom w:val="none" w:sz="0" w:space="0" w:color="auto"/>
        <w:right w:val="none" w:sz="0" w:space="0" w:color="auto"/>
      </w:divBdr>
    </w:div>
    <w:div w:id="444426879">
      <w:bodyDiv w:val="1"/>
      <w:marLeft w:val="0"/>
      <w:marRight w:val="0"/>
      <w:marTop w:val="0"/>
      <w:marBottom w:val="0"/>
      <w:divBdr>
        <w:top w:val="none" w:sz="0" w:space="0" w:color="auto"/>
        <w:left w:val="none" w:sz="0" w:space="0" w:color="auto"/>
        <w:bottom w:val="none" w:sz="0" w:space="0" w:color="auto"/>
        <w:right w:val="none" w:sz="0" w:space="0" w:color="auto"/>
      </w:divBdr>
    </w:div>
    <w:div w:id="453334240">
      <w:bodyDiv w:val="1"/>
      <w:marLeft w:val="0"/>
      <w:marRight w:val="0"/>
      <w:marTop w:val="0"/>
      <w:marBottom w:val="0"/>
      <w:divBdr>
        <w:top w:val="none" w:sz="0" w:space="0" w:color="auto"/>
        <w:left w:val="none" w:sz="0" w:space="0" w:color="auto"/>
        <w:bottom w:val="none" w:sz="0" w:space="0" w:color="auto"/>
        <w:right w:val="none" w:sz="0" w:space="0" w:color="auto"/>
      </w:divBdr>
    </w:div>
    <w:div w:id="486214787">
      <w:bodyDiv w:val="1"/>
      <w:marLeft w:val="0"/>
      <w:marRight w:val="0"/>
      <w:marTop w:val="0"/>
      <w:marBottom w:val="0"/>
      <w:divBdr>
        <w:top w:val="none" w:sz="0" w:space="0" w:color="auto"/>
        <w:left w:val="none" w:sz="0" w:space="0" w:color="auto"/>
        <w:bottom w:val="none" w:sz="0" w:space="0" w:color="auto"/>
        <w:right w:val="none" w:sz="0" w:space="0" w:color="auto"/>
      </w:divBdr>
    </w:div>
    <w:div w:id="499004651">
      <w:bodyDiv w:val="1"/>
      <w:marLeft w:val="0"/>
      <w:marRight w:val="0"/>
      <w:marTop w:val="0"/>
      <w:marBottom w:val="0"/>
      <w:divBdr>
        <w:top w:val="none" w:sz="0" w:space="0" w:color="auto"/>
        <w:left w:val="none" w:sz="0" w:space="0" w:color="auto"/>
        <w:bottom w:val="none" w:sz="0" w:space="0" w:color="auto"/>
        <w:right w:val="none" w:sz="0" w:space="0" w:color="auto"/>
      </w:divBdr>
    </w:div>
    <w:div w:id="504783567">
      <w:bodyDiv w:val="1"/>
      <w:marLeft w:val="0"/>
      <w:marRight w:val="0"/>
      <w:marTop w:val="0"/>
      <w:marBottom w:val="0"/>
      <w:divBdr>
        <w:top w:val="none" w:sz="0" w:space="0" w:color="auto"/>
        <w:left w:val="none" w:sz="0" w:space="0" w:color="auto"/>
        <w:bottom w:val="none" w:sz="0" w:space="0" w:color="auto"/>
        <w:right w:val="none" w:sz="0" w:space="0" w:color="auto"/>
      </w:divBdr>
    </w:div>
    <w:div w:id="508299991">
      <w:bodyDiv w:val="1"/>
      <w:marLeft w:val="0"/>
      <w:marRight w:val="0"/>
      <w:marTop w:val="0"/>
      <w:marBottom w:val="0"/>
      <w:divBdr>
        <w:top w:val="none" w:sz="0" w:space="0" w:color="auto"/>
        <w:left w:val="none" w:sz="0" w:space="0" w:color="auto"/>
        <w:bottom w:val="none" w:sz="0" w:space="0" w:color="auto"/>
        <w:right w:val="none" w:sz="0" w:space="0" w:color="auto"/>
      </w:divBdr>
    </w:div>
    <w:div w:id="524444077">
      <w:bodyDiv w:val="1"/>
      <w:marLeft w:val="0"/>
      <w:marRight w:val="0"/>
      <w:marTop w:val="0"/>
      <w:marBottom w:val="0"/>
      <w:divBdr>
        <w:top w:val="none" w:sz="0" w:space="0" w:color="auto"/>
        <w:left w:val="none" w:sz="0" w:space="0" w:color="auto"/>
        <w:bottom w:val="none" w:sz="0" w:space="0" w:color="auto"/>
        <w:right w:val="none" w:sz="0" w:space="0" w:color="auto"/>
      </w:divBdr>
    </w:div>
    <w:div w:id="535048347">
      <w:bodyDiv w:val="1"/>
      <w:marLeft w:val="0"/>
      <w:marRight w:val="0"/>
      <w:marTop w:val="0"/>
      <w:marBottom w:val="0"/>
      <w:divBdr>
        <w:top w:val="none" w:sz="0" w:space="0" w:color="auto"/>
        <w:left w:val="none" w:sz="0" w:space="0" w:color="auto"/>
        <w:bottom w:val="none" w:sz="0" w:space="0" w:color="auto"/>
        <w:right w:val="none" w:sz="0" w:space="0" w:color="auto"/>
      </w:divBdr>
    </w:div>
    <w:div w:id="536697521">
      <w:bodyDiv w:val="1"/>
      <w:marLeft w:val="0"/>
      <w:marRight w:val="0"/>
      <w:marTop w:val="0"/>
      <w:marBottom w:val="0"/>
      <w:divBdr>
        <w:top w:val="none" w:sz="0" w:space="0" w:color="auto"/>
        <w:left w:val="none" w:sz="0" w:space="0" w:color="auto"/>
        <w:bottom w:val="none" w:sz="0" w:space="0" w:color="auto"/>
        <w:right w:val="none" w:sz="0" w:space="0" w:color="auto"/>
      </w:divBdr>
    </w:div>
    <w:div w:id="589894597">
      <w:bodyDiv w:val="1"/>
      <w:marLeft w:val="0"/>
      <w:marRight w:val="0"/>
      <w:marTop w:val="0"/>
      <w:marBottom w:val="0"/>
      <w:divBdr>
        <w:top w:val="none" w:sz="0" w:space="0" w:color="auto"/>
        <w:left w:val="none" w:sz="0" w:space="0" w:color="auto"/>
        <w:bottom w:val="none" w:sz="0" w:space="0" w:color="auto"/>
        <w:right w:val="none" w:sz="0" w:space="0" w:color="auto"/>
      </w:divBdr>
    </w:div>
    <w:div w:id="627668268">
      <w:bodyDiv w:val="1"/>
      <w:marLeft w:val="0"/>
      <w:marRight w:val="0"/>
      <w:marTop w:val="0"/>
      <w:marBottom w:val="0"/>
      <w:divBdr>
        <w:top w:val="none" w:sz="0" w:space="0" w:color="auto"/>
        <w:left w:val="none" w:sz="0" w:space="0" w:color="auto"/>
        <w:bottom w:val="none" w:sz="0" w:space="0" w:color="auto"/>
        <w:right w:val="none" w:sz="0" w:space="0" w:color="auto"/>
      </w:divBdr>
    </w:div>
    <w:div w:id="668867828">
      <w:bodyDiv w:val="1"/>
      <w:marLeft w:val="0"/>
      <w:marRight w:val="0"/>
      <w:marTop w:val="0"/>
      <w:marBottom w:val="0"/>
      <w:divBdr>
        <w:top w:val="none" w:sz="0" w:space="0" w:color="auto"/>
        <w:left w:val="none" w:sz="0" w:space="0" w:color="auto"/>
        <w:bottom w:val="none" w:sz="0" w:space="0" w:color="auto"/>
        <w:right w:val="none" w:sz="0" w:space="0" w:color="auto"/>
      </w:divBdr>
    </w:div>
    <w:div w:id="690684762">
      <w:bodyDiv w:val="1"/>
      <w:marLeft w:val="0"/>
      <w:marRight w:val="0"/>
      <w:marTop w:val="0"/>
      <w:marBottom w:val="0"/>
      <w:divBdr>
        <w:top w:val="none" w:sz="0" w:space="0" w:color="auto"/>
        <w:left w:val="none" w:sz="0" w:space="0" w:color="auto"/>
        <w:bottom w:val="none" w:sz="0" w:space="0" w:color="auto"/>
        <w:right w:val="none" w:sz="0" w:space="0" w:color="auto"/>
      </w:divBdr>
    </w:div>
    <w:div w:id="698312578">
      <w:bodyDiv w:val="1"/>
      <w:marLeft w:val="0"/>
      <w:marRight w:val="0"/>
      <w:marTop w:val="0"/>
      <w:marBottom w:val="0"/>
      <w:divBdr>
        <w:top w:val="none" w:sz="0" w:space="0" w:color="auto"/>
        <w:left w:val="none" w:sz="0" w:space="0" w:color="auto"/>
        <w:bottom w:val="none" w:sz="0" w:space="0" w:color="auto"/>
        <w:right w:val="none" w:sz="0" w:space="0" w:color="auto"/>
      </w:divBdr>
    </w:div>
    <w:div w:id="742139557">
      <w:bodyDiv w:val="1"/>
      <w:marLeft w:val="0"/>
      <w:marRight w:val="0"/>
      <w:marTop w:val="0"/>
      <w:marBottom w:val="0"/>
      <w:divBdr>
        <w:top w:val="none" w:sz="0" w:space="0" w:color="auto"/>
        <w:left w:val="none" w:sz="0" w:space="0" w:color="auto"/>
        <w:bottom w:val="none" w:sz="0" w:space="0" w:color="auto"/>
        <w:right w:val="none" w:sz="0" w:space="0" w:color="auto"/>
      </w:divBdr>
    </w:div>
    <w:div w:id="747507836">
      <w:bodyDiv w:val="1"/>
      <w:marLeft w:val="0"/>
      <w:marRight w:val="0"/>
      <w:marTop w:val="0"/>
      <w:marBottom w:val="0"/>
      <w:divBdr>
        <w:top w:val="none" w:sz="0" w:space="0" w:color="auto"/>
        <w:left w:val="none" w:sz="0" w:space="0" w:color="auto"/>
        <w:bottom w:val="none" w:sz="0" w:space="0" w:color="auto"/>
        <w:right w:val="none" w:sz="0" w:space="0" w:color="auto"/>
      </w:divBdr>
    </w:div>
    <w:div w:id="783618804">
      <w:bodyDiv w:val="1"/>
      <w:marLeft w:val="0"/>
      <w:marRight w:val="0"/>
      <w:marTop w:val="0"/>
      <w:marBottom w:val="0"/>
      <w:divBdr>
        <w:top w:val="none" w:sz="0" w:space="0" w:color="auto"/>
        <w:left w:val="none" w:sz="0" w:space="0" w:color="auto"/>
        <w:bottom w:val="none" w:sz="0" w:space="0" w:color="auto"/>
        <w:right w:val="none" w:sz="0" w:space="0" w:color="auto"/>
      </w:divBdr>
      <w:divsChild>
        <w:div w:id="408887169">
          <w:marLeft w:val="0"/>
          <w:marRight w:val="0"/>
          <w:marTop w:val="0"/>
          <w:marBottom w:val="0"/>
          <w:divBdr>
            <w:top w:val="none" w:sz="0" w:space="0" w:color="auto"/>
            <w:left w:val="none" w:sz="0" w:space="0" w:color="auto"/>
            <w:bottom w:val="none" w:sz="0" w:space="0" w:color="auto"/>
            <w:right w:val="none" w:sz="0" w:space="0" w:color="auto"/>
          </w:divBdr>
        </w:div>
      </w:divsChild>
    </w:div>
    <w:div w:id="806166974">
      <w:bodyDiv w:val="1"/>
      <w:marLeft w:val="0"/>
      <w:marRight w:val="0"/>
      <w:marTop w:val="0"/>
      <w:marBottom w:val="0"/>
      <w:divBdr>
        <w:top w:val="none" w:sz="0" w:space="0" w:color="auto"/>
        <w:left w:val="none" w:sz="0" w:space="0" w:color="auto"/>
        <w:bottom w:val="none" w:sz="0" w:space="0" w:color="auto"/>
        <w:right w:val="none" w:sz="0" w:space="0" w:color="auto"/>
      </w:divBdr>
    </w:div>
    <w:div w:id="831722669">
      <w:bodyDiv w:val="1"/>
      <w:marLeft w:val="0"/>
      <w:marRight w:val="0"/>
      <w:marTop w:val="0"/>
      <w:marBottom w:val="0"/>
      <w:divBdr>
        <w:top w:val="none" w:sz="0" w:space="0" w:color="auto"/>
        <w:left w:val="none" w:sz="0" w:space="0" w:color="auto"/>
        <w:bottom w:val="none" w:sz="0" w:space="0" w:color="auto"/>
        <w:right w:val="none" w:sz="0" w:space="0" w:color="auto"/>
      </w:divBdr>
    </w:div>
    <w:div w:id="837306819">
      <w:bodyDiv w:val="1"/>
      <w:marLeft w:val="0"/>
      <w:marRight w:val="0"/>
      <w:marTop w:val="0"/>
      <w:marBottom w:val="0"/>
      <w:divBdr>
        <w:top w:val="none" w:sz="0" w:space="0" w:color="auto"/>
        <w:left w:val="none" w:sz="0" w:space="0" w:color="auto"/>
        <w:bottom w:val="none" w:sz="0" w:space="0" w:color="auto"/>
        <w:right w:val="none" w:sz="0" w:space="0" w:color="auto"/>
      </w:divBdr>
    </w:div>
    <w:div w:id="850723615">
      <w:bodyDiv w:val="1"/>
      <w:marLeft w:val="0"/>
      <w:marRight w:val="0"/>
      <w:marTop w:val="0"/>
      <w:marBottom w:val="0"/>
      <w:divBdr>
        <w:top w:val="none" w:sz="0" w:space="0" w:color="auto"/>
        <w:left w:val="none" w:sz="0" w:space="0" w:color="auto"/>
        <w:bottom w:val="none" w:sz="0" w:space="0" w:color="auto"/>
        <w:right w:val="none" w:sz="0" w:space="0" w:color="auto"/>
      </w:divBdr>
    </w:div>
    <w:div w:id="883177645">
      <w:bodyDiv w:val="1"/>
      <w:marLeft w:val="0"/>
      <w:marRight w:val="0"/>
      <w:marTop w:val="0"/>
      <w:marBottom w:val="0"/>
      <w:divBdr>
        <w:top w:val="none" w:sz="0" w:space="0" w:color="auto"/>
        <w:left w:val="none" w:sz="0" w:space="0" w:color="auto"/>
        <w:bottom w:val="none" w:sz="0" w:space="0" w:color="auto"/>
        <w:right w:val="none" w:sz="0" w:space="0" w:color="auto"/>
      </w:divBdr>
    </w:div>
    <w:div w:id="1000890221">
      <w:bodyDiv w:val="1"/>
      <w:marLeft w:val="0"/>
      <w:marRight w:val="0"/>
      <w:marTop w:val="0"/>
      <w:marBottom w:val="0"/>
      <w:divBdr>
        <w:top w:val="none" w:sz="0" w:space="0" w:color="auto"/>
        <w:left w:val="none" w:sz="0" w:space="0" w:color="auto"/>
        <w:bottom w:val="none" w:sz="0" w:space="0" w:color="auto"/>
        <w:right w:val="none" w:sz="0" w:space="0" w:color="auto"/>
      </w:divBdr>
    </w:div>
    <w:div w:id="1054233848">
      <w:bodyDiv w:val="1"/>
      <w:marLeft w:val="0"/>
      <w:marRight w:val="0"/>
      <w:marTop w:val="0"/>
      <w:marBottom w:val="0"/>
      <w:divBdr>
        <w:top w:val="none" w:sz="0" w:space="0" w:color="auto"/>
        <w:left w:val="none" w:sz="0" w:space="0" w:color="auto"/>
        <w:bottom w:val="none" w:sz="0" w:space="0" w:color="auto"/>
        <w:right w:val="none" w:sz="0" w:space="0" w:color="auto"/>
      </w:divBdr>
    </w:div>
    <w:div w:id="1063867033">
      <w:bodyDiv w:val="1"/>
      <w:marLeft w:val="0"/>
      <w:marRight w:val="0"/>
      <w:marTop w:val="0"/>
      <w:marBottom w:val="0"/>
      <w:divBdr>
        <w:top w:val="none" w:sz="0" w:space="0" w:color="auto"/>
        <w:left w:val="none" w:sz="0" w:space="0" w:color="auto"/>
        <w:bottom w:val="none" w:sz="0" w:space="0" w:color="auto"/>
        <w:right w:val="none" w:sz="0" w:space="0" w:color="auto"/>
      </w:divBdr>
    </w:div>
    <w:div w:id="1074469580">
      <w:bodyDiv w:val="1"/>
      <w:marLeft w:val="0"/>
      <w:marRight w:val="0"/>
      <w:marTop w:val="0"/>
      <w:marBottom w:val="0"/>
      <w:divBdr>
        <w:top w:val="none" w:sz="0" w:space="0" w:color="auto"/>
        <w:left w:val="none" w:sz="0" w:space="0" w:color="auto"/>
        <w:bottom w:val="none" w:sz="0" w:space="0" w:color="auto"/>
        <w:right w:val="none" w:sz="0" w:space="0" w:color="auto"/>
      </w:divBdr>
    </w:div>
    <w:div w:id="1095323008">
      <w:bodyDiv w:val="1"/>
      <w:marLeft w:val="0"/>
      <w:marRight w:val="0"/>
      <w:marTop w:val="0"/>
      <w:marBottom w:val="0"/>
      <w:divBdr>
        <w:top w:val="none" w:sz="0" w:space="0" w:color="auto"/>
        <w:left w:val="none" w:sz="0" w:space="0" w:color="auto"/>
        <w:bottom w:val="none" w:sz="0" w:space="0" w:color="auto"/>
        <w:right w:val="none" w:sz="0" w:space="0" w:color="auto"/>
      </w:divBdr>
    </w:div>
    <w:div w:id="1187476126">
      <w:bodyDiv w:val="1"/>
      <w:marLeft w:val="0"/>
      <w:marRight w:val="0"/>
      <w:marTop w:val="0"/>
      <w:marBottom w:val="0"/>
      <w:divBdr>
        <w:top w:val="none" w:sz="0" w:space="0" w:color="auto"/>
        <w:left w:val="none" w:sz="0" w:space="0" w:color="auto"/>
        <w:bottom w:val="none" w:sz="0" w:space="0" w:color="auto"/>
        <w:right w:val="none" w:sz="0" w:space="0" w:color="auto"/>
      </w:divBdr>
    </w:div>
    <w:div w:id="1245996777">
      <w:bodyDiv w:val="1"/>
      <w:marLeft w:val="0"/>
      <w:marRight w:val="0"/>
      <w:marTop w:val="0"/>
      <w:marBottom w:val="0"/>
      <w:divBdr>
        <w:top w:val="none" w:sz="0" w:space="0" w:color="auto"/>
        <w:left w:val="none" w:sz="0" w:space="0" w:color="auto"/>
        <w:bottom w:val="none" w:sz="0" w:space="0" w:color="auto"/>
        <w:right w:val="none" w:sz="0" w:space="0" w:color="auto"/>
      </w:divBdr>
    </w:div>
    <w:div w:id="1281565989">
      <w:bodyDiv w:val="1"/>
      <w:marLeft w:val="0"/>
      <w:marRight w:val="0"/>
      <w:marTop w:val="0"/>
      <w:marBottom w:val="0"/>
      <w:divBdr>
        <w:top w:val="none" w:sz="0" w:space="0" w:color="auto"/>
        <w:left w:val="none" w:sz="0" w:space="0" w:color="auto"/>
        <w:bottom w:val="none" w:sz="0" w:space="0" w:color="auto"/>
        <w:right w:val="none" w:sz="0" w:space="0" w:color="auto"/>
      </w:divBdr>
    </w:div>
    <w:div w:id="1317370260">
      <w:bodyDiv w:val="1"/>
      <w:marLeft w:val="0"/>
      <w:marRight w:val="0"/>
      <w:marTop w:val="0"/>
      <w:marBottom w:val="0"/>
      <w:divBdr>
        <w:top w:val="none" w:sz="0" w:space="0" w:color="auto"/>
        <w:left w:val="none" w:sz="0" w:space="0" w:color="auto"/>
        <w:bottom w:val="none" w:sz="0" w:space="0" w:color="auto"/>
        <w:right w:val="none" w:sz="0" w:space="0" w:color="auto"/>
      </w:divBdr>
    </w:div>
    <w:div w:id="1331787025">
      <w:bodyDiv w:val="1"/>
      <w:marLeft w:val="0"/>
      <w:marRight w:val="0"/>
      <w:marTop w:val="0"/>
      <w:marBottom w:val="0"/>
      <w:divBdr>
        <w:top w:val="none" w:sz="0" w:space="0" w:color="auto"/>
        <w:left w:val="none" w:sz="0" w:space="0" w:color="auto"/>
        <w:bottom w:val="none" w:sz="0" w:space="0" w:color="auto"/>
        <w:right w:val="none" w:sz="0" w:space="0" w:color="auto"/>
      </w:divBdr>
    </w:div>
    <w:div w:id="1336155345">
      <w:bodyDiv w:val="1"/>
      <w:marLeft w:val="0"/>
      <w:marRight w:val="0"/>
      <w:marTop w:val="0"/>
      <w:marBottom w:val="0"/>
      <w:divBdr>
        <w:top w:val="none" w:sz="0" w:space="0" w:color="auto"/>
        <w:left w:val="none" w:sz="0" w:space="0" w:color="auto"/>
        <w:bottom w:val="none" w:sz="0" w:space="0" w:color="auto"/>
        <w:right w:val="none" w:sz="0" w:space="0" w:color="auto"/>
      </w:divBdr>
    </w:div>
    <w:div w:id="1336179294">
      <w:bodyDiv w:val="1"/>
      <w:marLeft w:val="0"/>
      <w:marRight w:val="0"/>
      <w:marTop w:val="0"/>
      <w:marBottom w:val="0"/>
      <w:divBdr>
        <w:top w:val="none" w:sz="0" w:space="0" w:color="auto"/>
        <w:left w:val="none" w:sz="0" w:space="0" w:color="auto"/>
        <w:bottom w:val="none" w:sz="0" w:space="0" w:color="auto"/>
        <w:right w:val="none" w:sz="0" w:space="0" w:color="auto"/>
      </w:divBdr>
    </w:div>
    <w:div w:id="1337265267">
      <w:bodyDiv w:val="1"/>
      <w:marLeft w:val="0"/>
      <w:marRight w:val="0"/>
      <w:marTop w:val="0"/>
      <w:marBottom w:val="0"/>
      <w:divBdr>
        <w:top w:val="none" w:sz="0" w:space="0" w:color="auto"/>
        <w:left w:val="none" w:sz="0" w:space="0" w:color="auto"/>
        <w:bottom w:val="none" w:sz="0" w:space="0" w:color="auto"/>
        <w:right w:val="none" w:sz="0" w:space="0" w:color="auto"/>
      </w:divBdr>
    </w:div>
    <w:div w:id="1339622997">
      <w:bodyDiv w:val="1"/>
      <w:marLeft w:val="0"/>
      <w:marRight w:val="0"/>
      <w:marTop w:val="0"/>
      <w:marBottom w:val="0"/>
      <w:divBdr>
        <w:top w:val="none" w:sz="0" w:space="0" w:color="auto"/>
        <w:left w:val="none" w:sz="0" w:space="0" w:color="auto"/>
        <w:bottom w:val="none" w:sz="0" w:space="0" w:color="auto"/>
        <w:right w:val="none" w:sz="0" w:space="0" w:color="auto"/>
      </w:divBdr>
    </w:div>
    <w:div w:id="1350135023">
      <w:bodyDiv w:val="1"/>
      <w:marLeft w:val="0"/>
      <w:marRight w:val="0"/>
      <w:marTop w:val="0"/>
      <w:marBottom w:val="0"/>
      <w:divBdr>
        <w:top w:val="none" w:sz="0" w:space="0" w:color="auto"/>
        <w:left w:val="none" w:sz="0" w:space="0" w:color="auto"/>
        <w:bottom w:val="none" w:sz="0" w:space="0" w:color="auto"/>
        <w:right w:val="none" w:sz="0" w:space="0" w:color="auto"/>
      </w:divBdr>
    </w:div>
    <w:div w:id="1356420298">
      <w:bodyDiv w:val="1"/>
      <w:marLeft w:val="0"/>
      <w:marRight w:val="0"/>
      <w:marTop w:val="0"/>
      <w:marBottom w:val="0"/>
      <w:divBdr>
        <w:top w:val="none" w:sz="0" w:space="0" w:color="auto"/>
        <w:left w:val="none" w:sz="0" w:space="0" w:color="auto"/>
        <w:bottom w:val="none" w:sz="0" w:space="0" w:color="auto"/>
        <w:right w:val="none" w:sz="0" w:space="0" w:color="auto"/>
      </w:divBdr>
    </w:div>
    <w:div w:id="1380282539">
      <w:bodyDiv w:val="1"/>
      <w:marLeft w:val="0"/>
      <w:marRight w:val="0"/>
      <w:marTop w:val="0"/>
      <w:marBottom w:val="0"/>
      <w:divBdr>
        <w:top w:val="none" w:sz="0" w:space="0" w:color="auto"/>
        <w:left w:val="none" w:sz="0" w:space="0" w:color="auto"/>
        <w:bottom w:val="none" w:sz="0" w:space="0" w:color="auto"/>
        <w:right w:val="none" w:sz="0" w:space="0" w:color="auto"/>
      </w:divBdr>
    </w:div>
    <w:div w:id="1434469818">
      <w:bodyDiv w:val="1"/>
      <w:marLeft w:val="0"/>
      <w:marRight w:val="0"/>
      <w:marTop w:val="0"/>
      <w:marBottom w:val="0"/>
      <w:divBdr>
        <w:top w:val="none" w:sz="0" w:space="0" w:color="auto"/>
        <w:left w:val="none" w:sz="0" w:space="0" w:color="auto"/>
        <w:bottom w:val="none" w:sz="0" w:space="0" w:color="auto"/>
        <w:right w:val="none" w:sz="0" w:space="0" w:color="auto"/>
      </w:divBdr>
    </w:div>
    <w:div w:id="1454329769">
      <w:bodyDiv w:val="1"/>
      <w:marLeft w:val="0"/>
      <w:marRight w:val="0"/>
      <w:marTop w:val="0"/>
      <w:marBottom w:val="0"/>
      <w:divBdr>
        <w:top w:val="none" w:sz="0" w:space="0" w:color="auto"/>
        <w:left w:val="none" w:sz="0" w:space="0" w:color="auto"/>
        <w:bottom w:val="none" w:sz="0" w:space="0" w:color="auto"/>
        <w:right w:val="none" w:sz="0" w:space="0" w:color="auto"/>
      </w:divBdr>
    </w:div>
    <w:div w:id="1471022344">
      <w:bodyDiv w:val="1"/>
      <w:marLeft w:val="0"/>
      <w:marRight w:val="0"/>
      <w:marTop w:val="0"/>
      <w:marBottom w:val="0"/>
      <w:divBdr>
        <w:top w:val="none" w:sz="0" w:space="0" w:color="auto"/>
        <w:left w:val="none" w:sz="0" w:space="0" w:color="auto"/>
        <w:bottom w:val="none" w:sz="0" w:space="0" w:color="auto"/>
        <w:right w:val="none" w:sz="0" w:space="0" w:color="auto"/>
      </w:divBdr>
    </w:div>
    <w:div w:id="1545099738">
      <w:bodyDiv w:val="1"/>
      <w:marLeft w:val="0"/>
      <w:marRight w:val="0"/>
      <w:marTop w:val="0"/>
      <w:marBottom w:val="0"/>
      <w:divBdr>
        <w:top w:val="none" w:sz="0" w:space="0" w:color="auto"/>
        <w:left w:val="none" w:sz="0" w:space="0" w:color="auto"/>
        <w:bottom w:val="none" w:sz="0" w:space="0" w:color="auto"/>
        <w:right w:val="none" w:sz="0" w:space="0" w:color="auto"/>
      </w:divBdr>
    </w:div>
    <w:div w:id="1595555293">
      <w:bodyDiv w:val="1"/>
      <w:marLeft w:val="0"/>
      <w:marRight w:val="0"/>
      <w:marTop w:val="0"/>
      <w:marBottom w:val="0"/>
      <w:divBdr>
        <w:top w:val="none" w:sz="0" w:space="0" w:color="auto"/>
        <w:left w:val="none" w:sz="0" w:space="0" w:color="auto"/>
        <w:bottom w:val="none" w:sz="0" w:space="0" w:color="auto"/>
        <w:right w:val="none" w:sz="0" w:space="0" w:color="auto"/>
      </w:divBdr>
    </w:div>
    <w:div w:id="1669792098">
      <w:bodyDiv w:val="1"/>
      <w:marLeft w:val="0"/>
      <w:marRight w:val="0"/>
      <w:marTop w:val="0"/>
      <w:marBottom w:val="0"/>
      <w:divBdr>
        <w:top w:val="none" w:sz="0" w:space="0" w:color="auto"/>
        <w:left w:val="none" w:sz="0" w:space="0" w:color="auto"/>
        <w:bottom w:val="none" w:sz="0" w:space="0" w:color="auto"/>
        <w:right w:val="none" w:sz="0" w:space="0" w:color="auto"/>
      </w:divBdr>
    </w:div>
    <w:div w:id="1694455328">
      <w:bodyDiv w:val="1"/>
      <w:marLeft w:val="0"/>
      <w:marRight w:val="0"/>
      <w:marTop w:val="0"/>
      <w:marBottom w:val="0"/>
      <w:divBdr>
        <w:top w:val="none" w:sz="0" w:space="0" w:color="auto"/>
        <w:left w:val="none" w:sz="0" w:space="0" w:color="auto"/>
        <w:bottom w:val="none" w:sz="0" w:space="0" w:color="auto"/>
        <w:right w:val="none" w:sz="0" w:space="0" w:color="auto"/>
      </w:divBdr>
    </w:div>
    <w:div w:id="1772313508">
      <w:bodyDiv w:val="1"/>
      <w:marLeft w:val="0"/>
      <w:marRight w:val="0"/>
      <w:marTop w:val="0"/>
      <w:marBottom w:val="0"/>
      <w:divBdr>
        <w:top w:val="none" w:sz="0" w:space="0" w:color="auto"/>
        <w:left w:val="none" w:sz="0" w:space="0" w:color="auto"/>
        <w:bottom w:val="none" w:sz="0" w:space="0" w:color="auto"/>
        <w:right w:val="none" w:sz="0" w:space="0" w:color="auto"/>
      </w:divBdr>
    </w:div>
    <w:div w:id="1805268405">
      <w:bodyDiv w:val="1"/>
      <w:marLeft w:val="0"/>
      <w:marRight w:val="0"/>
      <w:marTop w:val="0"/>
      <w:marBottom w:val="0"/>
      <w:divBdr>
        <w:top w:val="none" w:sz="0" w:space="0" w:color="auto"/>
        <w:left w:val="none" w:sz="0" w:space="0" w:color="auto"/>
        <w:bottom w:val="none" w:sz="0" w:space="0" w:color="auto"/>
        <w:right w:val="none" w:sz="0" w:space="0" w:color="auto"/>
      </w:divBdr>
    </w:div>
    <w:div w:id="1809279524">
      <w:bodyDiv w:val="1"/>
      <w:marLeft w:val="0"/>
      <w:marRight w:val="0"/>
      <w:marTop w:val="0"/>
      <w:marBottom w:val="0"/>
      <w:divBdr>
        <w:top w:val="none" w:sz="0" w:space="0" w:color="auto"/>
        <w:left w:val="none" w:sz="0" w:space="0" w:color="auto"/>
        <w:bottom w:val="none" w:sz="0" w:space="0" w:color="auto"/>
        <w:right w:val="none" w:sz="0" w:space="0" w:color="auto"/>
      </w:divBdr>
    </w:div>
    <w:div w:id="1831797484">
      <w:bodyDiv w:val="1"/>
      <w:marLeft w:val="0"/>
      <w:marRight w:val="0"/>
      <w:marTop w:val="0"/>
      <w:marBottom w:val="0"/>
      <w:divBdr>
        <w:top w:val="none" w:sz="0" w:space="0" w:color="auto"/>
        <w:left w:val="none" w:sz="0" w:space="0" w:color="auto"/>
        <w:bottom w:val="none" w:sz="0" w:space="0" w:color="auto"/>
        <w:right w:val="none" w:sz="0" w:space="0" w:color="auto"/>
      </w:divBdr>
    </w:div>
    <w:div w:id="1836340275">
      <w:bodyDiv w:val="1"/>
      <w:marLeft w:val="0"/>
      <w:marRight w:val="0"/>
      <w:marTop w:val="0"/>
      <w:marBottom w:val="0"/>
      <w:divBdr>
        <w:top w:val="none" w:sz="0" w:space="0" w:color="auto"/>
        <w:left w:val="none" w:sz="0" w:space="0" w:color="auto"/>
        <w:bottom w:val="none" w:sz="0" w:space="0" w:color="auto"/>
        <w:right w:val="none" w:sz="0" w:space="0" w:color="auto"/>
      </w:divBdr>
    </w:div>
    <w:div w:id="1867601935">
      <w:bodyDiv w:val="1"/>
      <w:marLeft w:val="0"/>
      <w:marRight w:val="0"/>
      <w:marTop w:val="0"/>
      <w:marBottom w:val="0"/>
      <w:divBdr>
        <w:top w:val="none" w:sz="0" w:space="0" w:color="auto"/>
        <w:left w:val="none" w:sz="0" w:space="0" w:color="auto"/>
        <w:bottom w:val="none" w:sz="0" w:space="0" w:color="auto"/>
        <w:right w:val="none" w:sz="0" w:space="0" w:color="auto"/>
      </w:divBdr>
    </w:div>
    <w:div w:id="1904636073">
      <w:bodyDiv w:val="1"/>
      <w:marLeft w:val="0"/>
      <w:marRight w:val="0"/>
      <w:marTop w:val="0"/>
      <w:marBottom w:val="0"/>
      <w:divBdr>
        <w:top w:val="none" w:sz="0" w:space="0" w:color="auto"/>
        <w:left w:val="none" w:sz="0" w:space="0" w:color="auto"/>
        <w:bottom w:val="none" w:sz="0" w:space="0" w:color="auto"/>
        <w:right w:val="none" w:sz="0" w:space="0" w:color="auto"/>
      </w:divBdr>
    </w:div>
    <w:div w:id="1917132730">
      <w:bodyDiv w:val="1"/>
      <w:marLeft w:val="0"/>
      <w:marRight w:val="0"/>
      <w:marTop w:val="0"/>
      <w:marBottom w:val="0"/>
      <w:divBdr>
        <w:top w:val="none" w:sz="0" w:space="0" w:color="auto"/>
        <w:left w:val="none" w:sz="0" w:space="0" w:color="auto"/>
        <w:bottom w:val="none" w:sz="0" w:space="0" w:color="auto"/>
        <w:right w:val="none" w:sz="0" w:space="0" w:color="auto"/>
      </w:divBdr>
    </w:div>
    <w:div w:id="1921330248">
      <w:bodyDiv w:val="1"/>
      <w:marLeft w:val="0"/>
      <w:marRight w:val="0"/>
      <w:marTop w:val="0"/>
      <w:marBottom w:val="0"/>
      <w:divBdr>
        <w:top w:val="none" w:sz="0" w:space="0" w:color="auto"/>
        <w:left w:val="none" w:sz="0" w:space="0" w:color="auto"/>
        <w:bottom w:val="none" w:sz="0" w:space="0" w:color="auto"/>
        <w:right w:val="none" w:sz="0" w:space="0" w:color="auto"/>
      </w:divBdr>
    </w:div>
    <w:div w:id="1960599828">
      <w:bodyDiv w:val="1"/>
      <w:marLeft w:val="0"/>
      <w:marRight w:val="0"/>
      <w:marTop w:val="0"/>
      <w:marBottom w:val="0"/>
      <w:divBdr>
        <w:top w:val="none" w:sz="0" w:space="0" w:color="auto"/>
        <w:left w:val="none" w:sz="0" w:space="0" w:color="auto"/>
        <w:bottom w:val="none" w:sz="0" w:space="0" w:color="auto"/>
        <w:right w:val="none" w:sz="0" w:space="0" w:color="auto"/>
      </w:divBdr>
    </w:div>
    <w:div w:id="1985087246">
      <w:bodyDiv w:val="1"/>
      <w:marLeft w:val="0"/>
      <w:marRight w:val="0"/>
      <w:marTop w:val="0"/>
      <w:marBottom w:val="0"/>
      <w:divBdr>
        <w:top w:val="none" w:sz="0" w:space="0" w:color="auto"/>
        <w:left w:val="none" w:sz="0" w:space="0" w:color="auto"/>
        <w:bottom w:val="none" w:sz="0" w:space="0" w:color="auto"/>
        <w:right w:val="none" w:sz="0" w:space="0" w:color="auto"/>
      </w:divBdr>
    </w:div>
    <w:div w:id="2020767198">
      <w:bodyDiv w:val="1"/>
      <w:marLeft w:val="0"/>
      <w:marRight w:val="0"/>
      <w:marTop w:val="0"/>
      <w:marBottom w:val="0"/>
      <w:divBdr>
        <w:top w:val="none" w:sz="0" w:space="0" w:color="auto"/>
        <w:left w:val="none" w:sz="0" w:space="0" w:color="auto"/>
        <w:bottom w:val="none" w:sz="0" w:space="0" w:color="auto"/>
        <w:right w:val="none" w:sz="0" w:space="0" w:color="auto"/>
      </w:divBdr>
    </w:div>
    <w:div w:id="2061435968">
      <w:bodyDiv w:val="1"/>
      <w:marLeft w:val="0"/>
      <w:marRight w:val="0"/>
      <w:marTop w:val="0"/>
      <w:marBottom w:val="0"/>
      <w:divBdr>
        <w:top w:val="none" w:sz="0" w:space="0" w:color="auto"/>
        <w:left w:val="none" w:sz="0" w:space="0" w:color="auto"/>
        <w:bottom w:val="none" w:sz="0" w:space="0" w:color="auto"/>
        <w:right w:val="none" w:sz="0" w:space="0" w:color="auto"/>
      </w:divBdr>
    </w:div>
    <w:div w:id="2067218811">
      <w:bodyDiv w:val="1"/>
      <w:marLeft w:val="0"/>
      <w:marRight w:val="0"/>
      <w:marTop w:val="0"/>
      <w:marBottom w:val="0"/>
      <w:divBdr>
        <w:top w:val="none" w:sz="0" w:space="0" w:color="auto"/>
        <w:left w:val="none" w:sz="0" w:space="0" w:color="auto"/>
        <w:bottom w:val="none" w:sz="0" w:space="0" w:color="auto"/>
        <w:right w:val="none" w:sz="0" w:space="0" w:color="auto"/>
      </w:divBdr>
    </w:div>
    <w:div w:id="2117944512">
      <w:bodyDiv w:val="1"/>
      <w:marLeft w:val="0"/>
      <w:marRight w:val="0"/>
      <w:marTop w:val="0"/>
      <w:marBottom w:val="0"/>
      <w:divBdr>
        <w:top w:val="none" w:sz="0" w:space="0" w:color="auto"/>
        <w:left w:val="none" w:sz="0" w:space="0" w:color="auto"/>
        <w:bottom w:val="none" w:sz="0" w:space="0" w:color="auto"/>
        <w:right w:val="none" w:sz="0" w:space="0" w:color="auto"/>
      </w:divBdr>
    </w:div>
    <w:div w:id="213182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4.jpg"/><Relationship Id="rId39" Type="http://schemas.openxmlformats.org/officeDocument/2006/relationships/image" Target="media/image27.jpg"/><Relationship Id="rId34" Type="http://schemas.openxmlformats.org/officeDocument/2006/relationships/image" Target="media/image22.jpeg"/><Relationship Id="rId42" Type="http://schemas.openxmlformats.org/officeDocument/2006/relationships/chart" Target="charts/chart1.xml"/><Relationship Id="rId47" Type="http://schemas.openxmlformats.org/officeDocument/2006/relationships/image" Target="media/image32.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g"/><Relationship Id="rId11" Type="http://schemas.openxmlformats.org/officeDocument/2006/relationships/image" Target="media/image3.jpe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cwi.it/labc-della-virtualizzazione_128/" TargetMode="External"/><Relationship Id="rId19" Type="http://schemas.openxmlformats.org/officeDocument/2006/relationships/image" Target="media/image10.jpg"/><Relationship Id="rId31" Type="http://schemas.openxmlformats.org/officeDocument/2006/relationships/image" Target="media/image19.PNG"/><Relationship Id="rId44" Type="http://schemas.openxmlformats.org/officeDocument/2006/relationships/image" Target="media/image31.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0.jp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it.wikipedia.org/wiki/Open_source" TargetMode="External"/><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eg"/><Relationship Id="rId20" Type="http://schemas.openxmlformats.org/officeDocument/2006/relationships/image" Target="media/image11.jpg"/><Relationship Id="rId41" Type="http://schemas.openxmlformats.org/officeDocument/2006/relationships/image" Target="media/image29.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iordano\AppData\Roaming\Microsoft\Excel\TESTExcel%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388759868254994"/>
          <c:y val="9.940369558065347E-2"/>
          <c:w val="0.84392374237513001"/>
          <c:h val="0.69615718446903119"/>
        </c:manualLayout>
      </c:layout>
      <c:lineChart>
        <c:grouping val="standard"/>
        <c:varyColors val="0"/>
        <c:ser>
          <c:idx val="0"/>
          <c:order val="0"/>
          <c:tx>
            <c:v>Processo 1</c:v>
          </c:tx>
          <c:spPr>
            <a:ln w="28575" cap="rnd">
              <a:solidFill>
                <a:schemeClr val="accent1"/>
              </a:solidFill>
              <a:round/>
            </a:ln>
            <a:effectLst/>
          </c:spPr>
          <c:marker>
            <c:symbol val="none"/>
          </c:marker>
          <c:cat>
            <c:strRef>
              <c:f>('Tempi di Esecuzione'!$A$1,'Tempi di Esecuzione'!$A$7,'Tempi di Esecuzione'!$A$13,'Tempi di Esecuzione'!$A$19,'Tempi di Esecuzione'!$A$25,'Tempi di Esecuzione'!$A$31,'Tempi di Esecuzione'!$A$36,'Tempi di Esecuzione'!$A$41,'Tempi di Esecuzione'!$A$46)</c:f>
              <c:strCache>
                <c:ptCount val="9"/>
                <c:pt idx="0">
                  <c:v>1 container  </c:v>
                </c:pt>
                <c:pt idx="1">
                  <c:v>2 cotainer</c:v>
                </c:pt>
                <c:pt idx="2">
                  <c:v>3 container </c:v>
                </c:pt>
                <c:pt idx="3">
                  <c:v>4 container</c:v>
                </c:pt>
                <c:pt idx="4">
                  <c:v>5 container </c:v>
                </c:pt>
                <c:pt idx="5">
                  <c:v>8 container</c:v>
                </c:pt>
                <c:pt idx="6">
                  <c:v>10 container</c:v>
                </c:pt>
                <c:pt idx="7">
                  <c:v>50 container</c:v>
                </c:pt>
                <c:pt idx="8">
                  <c:v>100 container</c:v>
                </c:pt>
              </c:strCache>
            </c:strRef>
          </c:cat>
          <c:val>
            <c:numRef>
              <c:f>('Tempi di Esecuzione'!$G$2,'Tempi di Esecuzione'!$G$8,'Tempi di Esecuzione'!$G$14,'Tempi di Esecuzione'!$G$20,'Tempi di Esecuzione'!$G$26,'Tempi di Esecuzione'!$G$32,'Tempi di Esecuzione'!$G$37,'Tempi di Esecuzione'!$B$42,'Tempi di Esecuzione'!$B$47)</c:f>
              <c:numCache>
                <c:formatCode>General</c:formatCode>
                <c:ptCount val="9"/>
                <c:pt idx="0">
                  <c:v>1.389</c:v>
                </c:pt>
                <c:pt idx="1">
                  <c:v>1.5185599999999999</c:v>
                </c:pt>
                <c:pt idx="2">
                  <c:v>2.02494</c:v>
                </c:pt>
                <c:pt idx="3">
                  <c:v>2.94428</c:v>
                </c:pt>
                <c:pt idx="4">
                  <c:v>3.3913939999999996</c:v>
                </c:pt>
                <c:pt idx="5">
                  <c:v>5.3267800000000003</c:v>
                </c:pt>
                <c:pt idx="6">
                  <c:v>6.78078</c:v>
                </c:pt>
                <c:pt idx="7">
                  <c:v>31.504352400000005</c:v>
                </c:pt>
                <c:pt idx="8">
                  <c:v>54.704999999999998</c:v>
                </c:pt>
              </c:numCache>
            </c:numRef>
          </c:val>
          <c:smooth val="0"/>
          <c:extLst>
            <c:ext xmlns:c16="http://schemas.microsoft.com/office/drawing/2014/chart" uri="{C3380CC4-5D6E-409C-BE32-E72D297353CC}">
              <c16:uniqueId val="{00000000-C38A-445D-9152-15E9D10DA9A1}"/>
            </c:ext>
          </c:extLst>
        </c:ser>
        <c:ser>
          <c:idx val="1"/>
          <c:order val="1"/>
          <c:tx>
            <c:v>processo 2</c:v>
          </c:tx>
          <c:spPr>
            <a:ln w="28575" cap="rnd">
              <a:solidFill>
                <a:schemeClr val="accent2"/>
              </a:solidFill>
              <a:round/>
            </a:ln>
            <a:effectLst/>
          </c:spPr>
          <c:marker>
            <c:symbol val="none"/>
          </c:marker>
          <c:cat>
            <c:strRef>
              <c:f>('Tempi di Esecuzione'!$A$1,'Tempi di Esecuzione'!$A$7,'Tempi di Esecuzione'!$A$13,'Tempi di Esecuzione'!$A$19,'Tempi di Esecuzione'!$A$25,'Tempi di Esecuzione'!$A$31,'Tempi di Esecuzione'!$A$36,'Tempi di Esecuzione'!$A$41,'Tempi di Esecuzione'!$A$46)</c:f>
              <c:strCache>
                <c:ptCount val="9"/>
                <c:pt idx="0">
                  <c:v>1 container  </c:v>
                </c:pt>
                <c:pt idx="1">
                  <c:v>2 cotainer</c:v>
                </c:pt>
                <c:pt idx="2">
                  <c:v>3 container </c:v>
                </c:pt>
                <c:pt idx="3">
                  <c:v>4 container</c:v>
                </c:pt>
                <c:pt idx="4">
                  <c:v>5 container </c:v>
                </c:pt>
                <c:pt idx="5">
                  <c:v>8 container</c:v>
                </c:pt>
                <c:pt idx="6">
                  <c:v>10 container</c:v>
                </c:pt>
                <c:pt idx="7">
                  <c:v>50 container</c:v>
                </c:pt>
                <c:pt idx="8">
                  <c:v>100 container</c:v>
                </c:pt>
              </c:strCache>
            </c:strRef>
          </c:cat>
          <c:val>
            <c:numRef>
              <c:f>('Tempi di Esecuzione'!$G$3,'Tempi di Esecuzione'!$G$9,'Tempi di Esecuzione'!$G$15,'Tempi di Esecuzione'!$G$21,'Tempi di Esecuzione'!$G$27,'Tempi di Esecuzione'!$G$33,'Tempi di Esecuzione'!$G$38,'Tempi di Esecuzione'!$B$43,'Tempi di Esecuzione'!$B$48)</c:f>
              <c:numCache>
                <c:formatCode>General</c:formatCode>
                <c:ptCount val="9"/>
                <c:pt idx="0">
                  <c:v>4.0937399999999995</c:v>
                </c:pt>
                <c:pt idx="1">
                  <c:v>4.6007999999999996</c:v>
                </c:pt>
                <c:pt idx="2">
                  <c:v>6.9645399999999995</c:v>
                </c:pt>
                <c:pt idx="3">
                  <c:v>8.9343199999999996</c:v>
                </c:pt>
                <c:pt idx="4">
                  <c:v>11.482028</c:v>
                </c:pt>
                <c:pt idx="5">
                  <c:v>18.424140000000001</c:v>
                </c:pt>
                <c:pt idx="6">
                  <c:v>23.132620000000003</c:v>
                </c:pt>
                <c:pt idx="7">
                  <c:v>109.30882879999999</c:v>
                </c:pt>
                <c:pt idx="8">
                  <c:v>199.94</c:v>
                </c:pt>
              </c:numCache>
            </c:numRef>
          </c:val>
          <c:smooth val="0"/>
          <c:extLst>
            <c:ext xmlns:c16="http://schemas.microsoft.com/office/drawing/2014/chart" uri="{C3380CC4-5D6E-409C-BE32-E72D297353CC}">
              <c16:uniqueId val="{00000001-C38A-445D-9152-15E9D10DA9A1}"/>
            </c:ext>
          </c:extLst>
        </c:ser>
        <c:ser>
          <c:idx val="2"/>
          <c:order val="2"/>
          <c:tx>
            <c:v>processo 3</c:v>
          </c:tx>
          <c:spPr>
            <a:ln w="28575" cap="rnd">
              <a:solidFill>
                <a:schemeClr val="accent3"/>
              </a:solidFill>
              <a:round/>
            </a:ln>
            <a:effectLst/>
          </c:spPr>
          <c:marker>
            <c:symbol val="none"/>
          </c:marker>
          <c:cat>
            <c:strRef>
              <c:f>('Tempi di Esecuzione'!$A$1,'Tempi di Esecuzione'!$A$7,'Tempi di Esecuzione'!$A$13,'Tempi di Esecuzione'!$A$19,'Tempi di Esecuzione'!$A$25,'Tempi di Esecuzione'!$A$31,'Tempi di Esecuzione'!$A$36,'Tempi di Esecuzione'!$A$41,'Tempi di Esecuzione'!$A$46)</c:f>
              <c:strCache>
                <c:ptCount val="9"/>
                <c:pt idx="0">
                  <c:v>1 container  </c:v>
                </c:pt>
                <c:pt idx="1">
                  <c:v>2 cotainer</c:v>
                </c:pt>
                <c:pt idx="2">
                  <c:v>3 container </c:v>
                </c:pt>
                <c:pt idx="3">
                  <c:v>4 container</c:v>
                </c:pt>
                <c:pt idx="4">
                  <c:v>5 container </c:v>
                </c:pt>
                <c:pt idx="5">
                  <c:v>8 container</c:v>
                </c:pt>
                <c:pt idx="6">
                  <c:v>10 container</c:v>
                </c:pt>
                <c:pt idx="7">
                  <c:v>50 container</c:v>
                </c:pt>
                <c:pt idx="8">
                  <c:v>100 container</c:v>
                </c:pt>
              </c:strCache>
            </c:strRef>
          </c:cat>
          <c:val>
            <c:numRef>
              <c:f>('Tempi di Esecuzione'!$G$4,'Tempi di Esecuzione'!$G$10,'Tempi di Esecuzione'!$G$16,'Tempi di Esecuzione'!$G$22,'Tempi di Esecuzione'!$G$28,'Tempi di Esecuzione'!$G$34,'Tempi di Esecuzione'!$G$39,'Tempi di Esecuzione'!$B$44,'Tempi di Esecuzione'!$B$49)</c:f>
              <c:numCache>
                <c:formatCode>General</c:formatCode>
                <c:ptCount val="9"/>
                <c:pt idx="0">
                  <c:v>5.4827399999999997</c:v>
                </c:pt>
                <c:pt idx="1">
                  <c:v>6.1196199999999994</c:v>
                </c:pt>
                <c:pt idx="2">
                  <c:v>8.9895600000000009</c:v>
                </c:pt>
                <c:pt idx="3">
                  <c:v>11.878719999999998</c:v>
                </c:pt>
                <c:pt idx="4">
                  <c:v>14.889436</c:v>
                </c:pt>
                <c:pt idx="5">
                  <c:v>23.724880000000002</c:v>
                </c:pt>
                <c:pt idx="6">
                  <c:v>29.775639999999999</c:v>
                </c:pt>
                <c:pt idx="7">
                  <c:v>140.22359698039216</c:v>
                </c:pt>
                <c:pt idx="8">
                  <c:v>254.68</c:v>
                </c:pt>
              </c:numCache>
            </c:numRef>
          </c:val>
          <c:smooth val="0"/>
          <c:extLst>
            <c:ext xmlns:c16="http://schemas.microsoft.com/office/drawing/2014/chart" uri="{C3380CC4-5D6E-409C-BE32-E72D297353CC}">
              <c16:uniqueId val="{00000002-C38A-445D-9152-15E9D10DA9A1}"/>
            </c:ext>
          </c:extLst>
        </c:ser>
        <c:ser>
          <c:idx val="3"/>
          <c:order val="3"/>
          <c:tx>
            <c:v>docker compose tot</c:v>
          </c:tx>
          <c:spPr>
            <a:ln w="28575" cap="rnd">
              <a:solidFill>
                <a:schemeClr val="accent4"/>
              </a:solidFill>
              <a:round/>
            </a:ln>
            <a:effectLst/>
          </c:spPr>
          <c:marker>
            <c:symbol val="none"/>
          </c:marker>
          <c:cat>
            <c:strRef>
              <c:f>('Tempi di Esecuzione'!$A$1,'Tempi di Esecuzione'!$A$7,'Tempi di Esecuzione'!$A$13,'Tempi di Esecuzione'!$A$19,'Tempi di Esecuzione'!$A$25,'Tempi di Esecuzione'!$A$31,'Tempi di Esecuzione'!$A$36,'Tempi di Esecuzione'!$A$41,'Tempi di Esecuzione'!$A$46)</c:f>
              <c:strCache>
                <c:ptCount val="9"/>
                <c:pt idx="0">
                  <c:v>1 container  </c:v>
                </c:pt>
                <c:pt idx="1">
                  <c:v>2 cotainer</c:v>
                </c:pt>
                <c:pt idx="2">
                  <c:v>3 container </c:v>
                </c:pt>
                <c:pt idx="3">
                  <c:v>4 container</c:v>
                </c:pt>
                <c:pt idx="4">
                  <c:v>5 container </c:v>
                </c:pt>
                <c:pt idx="5">
                  <c:v>8 container</c:v>
                </c:pt>
                <c:pt idx="6">
                  <c:v>10 container</c:v>
                </c:pt>
                <c:pt idx="7">
                  <c:v>50 container</c:v>
                </c:pt>
                <c:pt idx="8">
                  <c:v>100 container</c:v>
                </c:pt>
              </c:strCache>
            </c:strRef>
          </c:cat>
          <c:val>
            <c:numRef>
              <c:f>('Tempi di Esecuzione'!$G$5,'Tempi di Esecuzione'!$G$11,'Tempi di Esecuzione'!$G$17,'Tempi di Esecuzione'!$G$23,'Tempi di Esecuzione'!$G$29,'Tempi di Esecuzione'!$G$35,'Tempi di Esecuzione'!$G$40,'Tempi di Esecuzione'!$G$45,'Tempi di Esecuzione'!$G$50)</c:f>
              <c:numCache>
                <c:formatCode>General</c:formatCode>
                <c:ptCount val="9"/>
                <c:pt idx="0">
                  <c:v>7.94</c:v>
                </c:pt>
                <c:pt idx="1">
                  <c:v>9.5120000000000005</c:v>
                </c:pt>
                <c:pt idx="2">
                  <c:v>13.3</c:v>
                </c:pt>
                <c:pt idx="3">
                  <c:v>17.202000000000002</c:v>
                </c:pt>
                <c:pt idx="4">
                  <c:v>21.035999999999998</c:v>
                </c:pt>
                <c:pt idx="5">
                  <c:v>32.520000000000003</c:v>
                </c:pt>
                <c:pt idx="6">
                  <c:v>40.793999999999997</c:v>
                </c:pt>
                <c:pt idx="7">
                  <c:v>193.47800000000001</c:v>
                </c:pt>
                <c:pt idx="8">
                  <c:v>386.62400000000002</c:v>
                </c:pt>
              </c:numCache>
            </c:numRef>
          </c:val>
          <c:smooth val="0"/>
          <c:extLst>
            <c:ext xmlns:c16="http://schemas.microsoft.com/office/drawing/2014/chart" uri="{C3380CC4-5D6E-409C-BE32-E72D297353CC}">
              <c16:uniqueId val="{00000003-C38A-445D-9152-15E9D10DA9A1}"/>
            </c:ext>
          </c:extLst>
        </c:ser>
        <c:dLbls>
          <c:showLegendKey val="0"/>
          <c:showVal val="0"/>
          <c:showCatName val="0"/>
          <c:showSerName val="0"/>
          <c:showPercent val="0"/>
          <c:showBubbleSize val="0"/>
        </c:dLbls>
        <c:smooth val="0"/>
        <c:axId val="542106856"/>
        <c:axId val="542105544"/>
      </c:lineChart>
      <c:catAx>
        <c:axId val="5421068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42105544"/>
        <c:crosses val="autoZero"/>
        <c:auto val="1"/>
        <c:lblAlgn val="ctr"/>
        <c:lblOffset val="100"/>
        <c:noMultiLvlLbl val="0"/>
      </c:catAx>
      <c:valAx>
        <c:axId val="542105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Tempo</a:t>
                </a:r>
                <a:r>
                  <a:rPr lang="it-IT" baseline="0"/>
                  <a:t> d'esecuzione (s)</a:t>
                </a:r>
                <a:endParaRPr lang="it-IT"/>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421068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it-IT"/>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Influenza compose per singolo container</a:t>
            </a:r>
          </a:p>
        </c:rich>
      </c:tx>
      <c:layout>
        <c:manualLayout>
          <c:xMode val="edge"/>
          <c:yMode val="edge"/>
          <c:x val="0.2340996168582376"/>
          <c:y val="2.97176820208023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v>processo totale</c:v>
          </c:tx>
          <c:spPr>
            <a:ln w="28575" cap="rnd">
              <a:solidFill>
                <a:schemeClr val="accent1"/>
              </a:solidFill>
              <a:round/>
            </a:ln>
            <a:effectLst/>
          </c:spPr>
          <c:marker>
            <c:symbol val="none"/>
          </c:marker>
          <c:cat>
            <c:strRef>
              <c:f>('Tempi di Esecuzione'!$A$1,'Tempi di Esecuzione'!$A$7,'Tempi di Esecuzione'!$A$13,'Tempi di Esecuzione'!$A$19,'Tempi di Esecuzione'!$A$25,'Tempi di Esecuzione'!$A$31,'Tempi di Esecuzione'!$A$36,'Tempi di Esecuzione'!$A$41,'Tempi di Esecuzione'!$A$46)</c:f>
              <c:strCache>
                <c:ptCount val="9"/>
                <c:pt idx="0">
                  <c:v>1 container  </c:v>
                </c:pt>
                <c:pt idx="1">
                  <c:v>2 cotainer</c:v>
                </c:pt>
                <c:pt idx="2">
                  <c:v>3 container </c:v>
                </c:pt>
                <c:pt idx="3">
                  <c:v>4 container</c:v>
                </c:pt>
                <c:pt idx="4">
                  <c:v>5 container </c:v>
                </c:pt>
                <c:pt idx="5">
                  <c:v>8 container</c:v>
                </c:pt>
                <c:pt idx="6">
                  <c:v>10 container</c:v>
                </c:pt>
                <c:pt idx="7">
                  <c:v>50 container</c:v>
                </c:pt>
                <c:pt idx="8">
                  <c:v>100 container</c:v>
                </c:pt>
              </c:strCache>
            </c:strRef>
          </c:cat>
          <c:val>
            <c:numRef>
              <c:f>('Tempi di Esecuzione'!$H$5,'Tempi di Esecuzione'!$H$11,'Tempi di Esecuzione'!$H$17,'Tempi di Esecuzione'!$H$23,'Tempi di Esecuzione'!$H$29,'Tempi di Esecuzione'!$H$35,'Tempi di Esecuzione'!$H$40,'Tempi di Esecuzione'!$H$45,'Tempi di Esecuzione'!$H$50)</c:f>
              <c:numCache>
                <c:formatCode>General</c:formatCode>
                <c:ptCount val="9"/>
                <c:pt idx="0">
                  <c:v>7.94</c:v>
                </c:pt>
                <c:pt idx="1">
                  <c:v>4.7560000000000002</c:v>
                </c:pt>
                <c:pt idx="2" formatCode="0.0000">
                  <c:v>4.4333333333333336</c:v>
                </c:pt>
                <c:pt idx="3">
                  <c:v>4.3005000000000004</c:v>
                </c:pt>
                <c:pt idx="4">
                  <c:v>4.2071999999999994</c:v>
                </c:pt>
                <c:pt idx="5">
                  <c:v>4.0650000000000004</c:v>
                </c:pt>
                <c:pt idx="6">
                  <c:v>4.0793999999999997</c:v>
                </c:pt>
                <c:pt idx="7">
                  <c:v>3.8695600000000003</c:v>
                </c:pt>
                <c:pt idx="8">
                  <c:v>3.8662400000000003</c:v>
                </c:pt>
              </c:numCache>
            </c:numRef>
          </c:val>
          <c:smooth val="0"/>
          <c:extLst>
            <c:ext xmlns:c16="http://schemas.microsoft.com/office/drawing/2014/chart" uri="{C3380CC4-5D6E-409C-BE32-E72D297353CC}">
              <c16:uniqueId val="{00000000-2BC4-4FE3-946D-1FB3E6910A7B}"/>
            </c:ext>
          </c:extLst>
        </c:ser>
        <c:dLbls>
          <c:showLegendKey val="0"/>
          <c:showVal val="0"/>
          <c:showCatName val="0"/>
          <c:showSerName val="0"/>
          <c:showPercent val="0"/>
          <c:showBubbleSize val="0"/>
        </c:dLbls>
        <c:smooth val="0"/>
        <c:axId val="457506960"/>
        <c:axId val="457511224"/>
      </c:lineChart>
      <c:catAx>
        <c:axId val="457506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57511224"/>
        <c:crosses val="autoZero"/>
        <c:auto val="1"/>
        <c:lblAlgn val="ctr"/>
        <c:lblOffset val="100"/>
        <c:noMultiLvlLbl val="0"/>
      </c:catAx>
      <c:valAx>
        <c:axId val="457511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575069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it-IT"/>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OCI</b:Tag>
    <b:SourceType>InternetSite</b:SourceType>
    <b:Guid>{3BF886E7-9C1A-4265-B13F-1AB1C3A8B6E6}</b:Guid>
    <b:Author>
      <b:Author>
        <b:NameList>
          <b:Person>
            <b:Last>Torvald</b:Last>
            <b:First>Linus</b:First>
          </b:Person>
        </b:NameList>
      </b:Author>
    </b:Author>
    <b:Title>open containers</b:Title>
    <b:InternetSiteTitle>opencontainers</b:InternetSiteTitle>
    <b:URL>https://www.opencontainers.org/</b:URL>
    <b:RefOrder>3</b:RefOrder>
  </b:Source>
  <b:Source>
    <b:Tag>1</b:Tag>
    <b:SourceType>InternetSite</b:SourceType>
    <b:Guid>{6C3373AD-F6AF-42C4-B75B-97DE1EC7D245}</b:Guid>
    <b:Title>How Much Data Do We Create Every Day? The Mind-Blowing Stats Everyone Should Read</b:Title>
    <b:Year>2018</b:Year>
    <b:Author>
      <b:Author>
        <b:NameList>
          <b:Person>
            <b:Last>Marr</b:Last>
            <b:First>Bernard</b:First>
          </b:Person>
        </b:NameList>
      </b:Author>
    </b:Author>
    <b:InternetSiteTitle>Forbes</b:InternetSiteTitle>
    <b:Month>Maggio</b:Month>
    <b:Day>21</b:Day>
    <b:URL>https://www.forbes.com/sites/bernardmarr/2018/05/21/how-much-data-do-we-create-every-day-the-mind-blowing-stats-everyone-should-read/#50d4c5d160ba</b:URL>
    <b:RefOrder>1</b:RefOrder>
  </b:Source>
  <b:Source>
    <b:Tag>Sea18</b:Tag>
    <b:SourceType>InternetSite</b:SourceType>
    <b:Guid>{63754218-084A-433E-842E-0E181890B8F7}</b:Guid>
    <b:Title>History of Virtualization</b:Title>
    <b:Year>2018</b:Year>
    <b:Author>
      <b:Author>
        <b:NameList>
          <b:Person>
            <b:Last>Conroy</b:Last>
            <b:First>Sean</b:First>
          </b:Person>
        </b:NameList>
      </b:Author>
    </b:Author>
    <b:InternetSiteTitle>i don't know read the manual</b:InternetSiteTitle>
    <b:Month>Gennaio</b:Month>
    <b:Day>25</b:Day>
    <b:URL>https://www.idkrtm.com/history-of-virtualization/</b:URL>
    <b:RefOrder>2</b:RefOrder>
  </b:Source>
  <b:Source>
    <b:Tag>Sea181</b:Tag>
    <b:SourceType>Book</b:SourceType>
    <b:Guid>{1ADD48E3-3091-423C-A834-C2E65828AFBA}</b:Guid>
    <b:Title>Docker Up &amp; Running</b:Title>
    <b:Year>2018</b:Year>
    <b:Author>
      <b:Author>
        <b:NameList>
          <b:Person>
            <b:Last>Matthias</b:Last>
            <b:First>Sean</b:First>
            <b:Middle>P. Kane &amp; Karl</b:Middle>
          </b:Person>
        </b:NameList>
      </b:Author>
    </b:Author>
    <b:Publisher>O'reilly</b:Publisher>
    <b:RefOrder>4</b:RefOrder>
  </b:Source>
  <b:Source>
    <b:Tag>Ope</b:Tag>
    <b:SourceType>InternetSite</b:SourceType>
    <b:Guid>{66524843-8892-4135-957C-6857862F1C99}</b:Guid>
    <b:Title>Prerequisites</b:Title>
    <b:Author>
      <b:Author>
        <b:Corporate>Open Cord</b:Corporate>
      </b:Author>
    </b:Author>
    <b:InternetSiteTitle>open cord</b:InternetSiteTitle>
    <b:URL>https://guide.opencord.org/prereqs/</b:URL>
    <b:RefOrder>6</b:RefOrder>
  </b:Source>
  <b:Source>
    <b:Tag>Luk16</b:Tag>
    <b:SourceType>InternetSite</b:SourceType>
    <b:Guid>{F31ABEFB-AFC9-467D-B7C2-23C61C37322A}</b:Guid>
    <b:Author>
      <b:Author>
        <b:NameList>
          <b:Person>
            <b:Last>Stone</b:Last>
            <b:First>Luke</b:First>
          </b:Person>
        </b:NameList>
      </b:Author>
    </b:Author>
    <b:Title>Bringing Pokemon GO to life on Google Cloud</b:Title>
    <b:InternetSiteTitle>google cloud</b:InternetSiteTitle>
    <b:Year>2016</b:Year>
    <b:Month>September</b:Month>
    <b:Day>29</b:Day>
    <b:URL>https://cloud.google.com/blog/products/gcp/bringing-pokemon-go-to-life-on-google-cloud</b:URL>
    <b:RefOrder>7</b:RefOrder>
  </b:Source>
  <b:Source>
    <b:Tag>Jus18</b:Tag>
    <b:SourceType>InternetSite</b:SourceType>
    <b:Guid>{EE902C45-8422-4911-8640-5C3C49FAA3F2}</b:Guid>
    <b:Author>
      <b:Author>
        <b:NameList>
          <b:Person>
            <b:Last>Ellingwood</b:Last>
            <b:First>Justin</b:First>
          </b:Person>
        </b:NameList>
      </b:Author>
    </b:Author>
    <b:Title>An introduction to kubernetes</b:Title>
    <b:InternetSiteTitle>Digital Ocean</b:InternetSiteTitle>
    <b:Year>2018</b:Year>
    <b:Month>Maggio</b:Month>
    <b:Day>2</b:Day>
    <b:URL>https://www.digitalocean.com/community/tutorials/an-introduction-to-kubernetes</b:URL>
    <b:RefOrder>8</b:RefOrder>
  </b:Source>
  <b:Source>
    <b:Tag>Net12</b:Tag>
    <b:SourceType>ConferenceProceedings</b:SourceType>
    <b:Guid>{715D2372-2132-4F27-8121-9DB3D0407A8C}</b:Guid>
    <b:Title>Network Function Virtualization, an introduction, benefits, enablers, challenges and call for action</b:Title>
    <b:Pages>16</b:Pages>
    <b:Year>2012</b:Year>
    <b:ConferenceName>SDN and OpenFlow World Congress</b:ConferenceName>
    <b:City>Darmstand-Germany</b:City>
    <b:RefOrder>5</b:RefOrder>
  </b:Source>
</b:Sources>
</file>

<file path=customXml/itemProps1.xml><?xml version="1.0" encoding="utf-8"?>
<ds:datastoreItem xmlns:ds="http://schemas.openxmlformats.org/officeDocument/2006/customXml" ds:itemID="{7E62BB0D-2065-4AA2-ADCE-D8592CF90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52</Pages>
  <Words>10175</Words>
  <Characters>58000</Characters>
  <Application>Microsoft Office Word</Application>
  <DocSecurity>0</DocSecurity>
  <Lines>483</Lines>
  <Paragraphs>136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Giordano Galli</dc:creator>
  <cp:keywords/>
  <dc:description/>
  <cp:lastModifiedBy>Giordano Galli</cp:lastModifiedBy>
  <cp:revision>6</cp:revision>
  <cp:lastPrinted>2019-04-06T18:27:00Z</cp:lastPrinted>
  <dcterms:created xsi:type="dcterms:W3CDTF">2019-04-12T22:08:00Z</dcterms:created>
  <dcterms:modified xsi:type="dcterms:W3CDTF">2019-04-14T22:07:00Z</dcterms:modified>
</cp:coreProperties>
</file>